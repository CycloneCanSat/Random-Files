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3A56348E">
                <wp:simplePos x="0" y="0"/>
                <wp:positionH relativeFrom="column">
                  <wp:posOffset>552450</wp:posOffset>
                </wp:positionH>
                <wp:positionV relativeFrom="paragraph">
                  <wp:posOffset>-342900</wp:posOffset>
                </wp:positionV>
                <wp:extent cx="3759571" cy="4505325"/>
                <wp:effectExtent l="0" t="0" r="0" b="9525"/>
                <wp:wrapNone/>
                <wp:docPr id="92" name="Group 92"/>
                <wp:cNvGraphicFramePr/>
                <a:graphic xmlns:a="http://schemas.openxmlformats.org/drawingml/2006/main">
                  <a:graphicData uri="http://schemas.microsoft.com/office/word/2010/wordprocessingGroup">
                    <wpg:wgp>
                      <wpg:cNvGrpSpPr/>
                      <wpg:grpSpPr>
                        <a:xfrm>
                          <a:off x="0" y="0"/>
                          <a:ext cx="3759571"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V relativeFrom="margin">
                  <wp14:pctHeight>0</wp14:pctHeight>
                </wp14:sizeRelV>
              </wp:anchor>
            </w:drawing>
          </mc:Choice>
          <mc:Fallback>
            <w:pict>
              <v:group w14:anchorId="7C3FD5F3"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">
                    <v:imagedata r:id="rId11"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">
                    <v:imagedata r:id="rId11"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">
                    <v:imagedata r:id="rId11"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">
                    <v:imagedata r:id="rId11"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">
                    <v:imagedata r:id="rId11"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">
                    <v:imagedata r:id="rId11"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">
                    <v:imagedata r:id="rId11"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">
                    <v:imagedata r:id="rId11"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">
                    <v:imagedata r:id="rId11"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">
                    <v:imagedata r:id="rId11"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">
                    <v:imagedata r:id="rId11"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">
                  <v:imagedata r:id="rId12" o:title=""/>
                  <v:path arrowok="t"/>
                </v:shape>
              </v:group>
            </w:pict>
          </mc:Fallback>
        </mc:AlternateContent>
      </w:r>
    </w:p>
    <w:p w14:paraId="57083D5D" w14:textId="1E40856F" w:rsidR="001F1A00" w:rsidRDefault="0019011A" w:rsidP="00784153">
      <w:r>
        <w:rPr>
          <w:noProof/>
          <w:lang w:eastAsia="en-GB"/>
        </w:rPr>
        <mc:AlternateContent>
          <mc:Choice Requires="wps">
            <w:drawing>
              <wp:anchor distT="45720" distB="45720" distL="114300" distR="114300" simplePos="0" relativeHeight="251720704" behindDoc="0" locked="0" layoutInCell="1" allowOverlap="1" wp14:anchorId="00A880E6" wp14:editId="41E4AF37">
                <wp:simplePos x="0" y="0"/>
                <wp:positionH relativeFrom="page">
                  <wp:posOffset>0</wp:posOffset>
                </wp:positionH>
                <wp:positionV relativeFrom="paragraph">
                  <wp:posOffset>3810000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E21B77" w:rsidRPr="0019011A" w:rsidRDefault="00E21B77" w:rsidP="00A03FE7">
                            <w:pPr>
                              <w:pStyle w:val="Title"/>
                              <w:jc w:val="center"/>
                              <w:rPr>
                                <w:b/>
                                <w:smallCaps/>
                                <w:sz w:val="72"/>
                                <w:rPrChange w:id="0" w:author="Ashwin Ahuja" w:date="2015-10-31T13:18:00Z">
                                  <w:rPr>
                                    <w:b/>
                                    <w:smallCaps/>
                                  </w:rPr>
                                </w:rPrChange>
                              </w:rPr>
                            </w:pPr>
                            <w:r w:rsidRPr="0019011A">
                              <w:rPr>
                                <w:b/>
                                <w:smallCaps/>
                                <w:sz w:val="180"/>
                                <w:szCs w:val="160"/>
                                <w:rPrChange w:id="1" w:author="Ashwin Ahuja" w:date="2015-10-31T13:18:00Z">
                                  <w:rPr>
                                    <w:b/>
                                    <w:smallCaps/>
                                    <w:sz w:val="160"/>
                                    <w:szCs w:val="160"/>
                                  </w:rPr>
                                </w:rPrChange>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A880E6" id="_x0000_t202" coordsize="21600,21600" o:spt="202" path="m,l,21600r21600,l21600,xe">
                <v:stroke joinstyle="miter"/>
                <v:path gradientshapeok="t" o:connecttype="rect"/>
              </v:shapetype>
              <v:shape id="Text Box 2" o:spid="_x0000_s1026" type="#_x0000_t202" style="position:absolute;margin-left:0;margin-top:300pt;width:594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loDgIAAPU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" filled="f" stroked="f">
                <v:textbox style="mso-fit-shape-to-text:t">
                  <w:txbxContent>
                    <w:p w14:paraId="6B4B2292" w14:textId="3DBC3192" w:rsidR="00E21B77" w:rsidRPr="0019011A" w:rsidRDefault="00E21B77" w:rsidP="00A03FE7">
                      <w:pPr>
                        <w:pStyle w:val="Title"/>
                        <w:jc w:val="center"/>
                        <w:rPr>
                          <w:b/>
                          <w:smallCaps/>
                          <w:sz w:val="72"/>
                          <w:rPrChange w:id="2" w:author="Ashwin Ahuja" w:date="2015-10-31T13:18:00Z">
                            <w:rPr>
                              <w:b/>
                              <w:smallCaps/>
                            </w:rPr>
                          </w:rPrChange>
                        </w:rPr>
                      </w:pPr>
                      <w:r w:rsidRPr="0019011A">
                        <w:rPr>
                          <w:b/>
                          <w:smallCaps/>
                          <w:sz w:val="180"/>
                          <w:szCs w:val="160"/>
                          <w:rPrChange w:id="3" w:author="Ashwin Ahuja" w:date="2015-10-31T13:18:00Z">
                            <w:rPr>
                              <w:b/>
                              <w:smallCaps/>
                              <w:sz w:val="160"/>
                              <w:szCs w:val="160"/>
                            </w:rPr>
                          </w:rPrChange>
                        </w:rPr>
                        <w:t>Cyclone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6848" behindDoc="0" locked="0" layoutInCell="1" allowOverlap="1" wp14:anchorId="25C16375" wp14:editId="70773786">
                <wp:simplePos x="0" y="0"/>
                <wp:positionH relativeFrom="margin">
                  <wp:posOffset>789305</wp:posOffset>
                </wp:positionH>
                <wp:positionV relativeFrom="paragraph">
                  <wp:posOffset>5048250</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755968C0" w:rsidR="00E21B77" w:rsidRPr="0028316E" w:rsidRDefault="00E21B77" w:rsidP="00520C12">
                            <w:pPr>
                              <w:pStyle w:val="Subtitle"/>
                              <w:jc w:val="center"/>
                              <w:rPr>
                                <w:color w:val="767171" w:themeColor="background2" w:themeShade="80"/>
                              </w:rPr>
                            </w:pPr>
                            <w:r w:rsidRPr="0028316E">
                              <w:rPr>
                                <w:color w:val="767171" w:themeColor="background2" w:themeShade="80"/>
                              </w:rPr>
                              <w:t xml:space="preserve">Ashwin Ahuja, Benjamin Yass, Quentin </w:t>
                            </w:r>
                            <w:del w:id="4" w:author="Ashwin Ahuja" w:date="2015-10-31T13:20:00Z">
                              <w:r w:rsidRPr="0028316E" w:rsidDel="0019011A">
                                <w:rPr>
                                  <w:color w:val="767171" w:themeColor="background2" w:themeShade="80"/>
                                </w:rPr>
                                <w:delText>Gueroult</w:delText>
                              </w:r>
                            </w:del>
                            <w:ins w:id="5" w:author="Ashwin Ahuja" w:date="2015-10-31T13:20:00Z">
                              <w:r w:rsidR="0019011A">
                                <w:rPr>
                                  <w:color w:val="767171" w:themeColor="background2" w:themeShade="80"/>
                                </w:rPr>
                                <w:t>Guéroult</w:t>
                              </w:r>
                            </w:ins>
                            <w:r w:rsidRPr="0028316E">
                              <w:rPr>
                                <w:color w:val="767171" w:themeColor="background2" w:themeShade="80"/>
                              </w:rPr>
                              <w:t>, William Eustace, Monty Evans, Daniel Halstead, James Crompton, Nicholas Palmer, Philip Fernandes</w:t>
                            </w:r>
                          </w:p>
                          <w:p w14:paraId="521E1AFE" w14:textId="7FB33DB4" w:rsidR="00E21B77" w:rsidRDefault="00E21B7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16375" id="_x0000_s1027" type="#_x0000_t202" style="position:absolute;margin-left:62.15pt;margin-top:397.5pt;width:363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" filled="f" stroked="f">
                <v:textbox style="mso-fit-shape-to-text:t">
                  <w:txbxContent>
                    <w:p w14:paraId="7E44EF66" w14:textId="755968C0" w:rsidR="00E21B77" w:rsidRPr="0028316E" w:rsidRDefault="00E21B77" w:rsidP="00520C12">
                      <w:pPr>
                        <w:pStyle w:val="Subtitle"/>
                        <w:jc w:val="center"/>
                        <w:rPr>
                          <w:color w:val="767171" w:themeColor="background2" w:themeShade="80"/>
                        </w:rPr>
                      </w:pPr>
                      <w:r w:rsidRPr="0028316E">
                        <w:rPr>
                          <w:color w:val="767171" w:themeColor="background2" w:themeShade="80"/>
                        </w:rPr>
                        <w:t xml:space="preserve">Ashwin Ahuja, Benjamin Yass, Quentin </w:t>
                      </w:r>
                      <w:del w:id="6" w:author="Ashwin Ahuja" w:date="2015-10-31T13:20:00Z">
                        <w:r w:rsidRPr="0028316E" w:rsidDel="0019011A">
                          <w:rPr>
                            <w:color w:val="767171" w:themeColor="background2" w:themeShade="80"/>
                          </w:rPr>
                          <w:delText>Gueroult</w:delText>
                        </w:r>
                      </w:del>
                      <w:ins w:id="7" w:author="Ashwin Ahuja" w:date="2015-10-31T13:20:00Z">
                        <w:r w:rsidR="0019011A">
                          <w:rPr>
                            <w:color w:val="767171" w:themeColor="background2" w:themeShade="80"/>
                          </w:rPr>
                          <w:t>Guéroult</w:t>
                        </w:r>
                      </w:ins>
                      <w:r w:rsidRPr="0028316E">
                        <w:rPr>
                          <w:color w:val="767171" w:themeColor="background2" w:themeShade="80"/>
                        </w:rPr>
                        <w:t>, William Eustace, Monty Evans, Daniel Halstead, James Crompton, Nicholas Palmer, Philip Fernandes</w:t>
                      </w:r>
                    </w:p>
                    <w:p w14:paraId="521E1AFE" w14:textId="7FB33DB4" w:rsidR="00E21B77" w:rsidRDefault="00E21B77"/>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299435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E21B77" w:rsidRPr="00A03FE7" w:rsidRDefault="00E21B77"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14:paraId="64122CD8" w14:textId="7F32F77D" w:rsidR="00E21B77" w:rsidRPr="00A03FE7" w:rsidRDefault="00E21B77"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1C2ED046">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E2EA098" w:rsidR="00E21B77" w:rsidRPr="00A03FE7" w:rsidRDefault="00E21B77"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E21B77" w:rsidRPr="00A03FE7" w:rsidRDefault="00E21B77" w:rsidP="00A03FE7">
                            <w:pPr>
                              <w:pStyle w:val="Title"/>
                              <w:jc w:val="center"/>
                              <w:rPr>
                                <w:b/>
                                <w:smallCaps/>
                                <w:color w:val="C00000"/>
                                <w:sz w:val="72"/>
                                <w:szCs w:val="72"/>
                              </w:rPr>
                            </w:pPr>
                          </w:p>
                          <w:p w14:paraId="5E8B708C" w14:textId="77777777" w:rsidR="00E21B77" w:rsidRPr="00A03FE7" w:rsidRDefault="00E21B77"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14:paraId="2CC2169F" w14:textId="3E2EA098" w:rsidR="00E21B77" w:rsidRPr="00A03FE7" w:rsidRDefault="00E21B77"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E21B77" w:rsidRPr="00A03FE7" w:rsidRDefault="00E21B77" w:rsidP="00A03FE7">
                      <w:pPr>
                        <w:pStyle w:val="Title"/>
                        <w:jc w:val="center"/>
                        <w:rPr>
                          <w:b/>
                          <w:smallCaps/>
                          <w:color w:val="C00000"/>
                          <w:sz w:val="72"/>
                          <w:szCs w:val="72"/>
                        </w:rPr>
                      </w:pPr>
                    </w:p>
                    <w:p w14:paraId="5E8B708C" w14:textId="77777777" w:rsidR="00E21B77" w:rsidRPr="00A03FE7" w:rsidRDefault="00E21B77" w:rsidP="00A03FE7">
                      <w:pPr>
                        <w:pStyle w:val="Title"/>
                        <w:jc w:val="center"/>
                        <w:rPr>
                          <w:b/>
                          <w:smallCaps/>
                          <w:color w:val="C00000"/>
                          <w:sz w:val="72"/>
                          <w:szCs w:val="72"/>
                        </w:rPr>
                      </w:pPr>
                    </w:p>
                  </w:txbxContent>
                </v:textbox>
                <w10:wrap type="square" anchorx="page"/>
              </v:shape>
            </w:pict>
          </mc:Fallback>
        </mc:AlternateContent>
      </w:r>
      <w:r w:rsidR="00947F4E">
        <w:rPr>
          <w:noProof/>
          <w:lang w:eastAsia="en-GB"/>
        </w:rPr>
        <mc:AlternateContent>
          <mc:Choice Requires="wpg">
            <w:drawing>
              <wp:anchor distT="0" distB="0" distL="114300" distR="114300" simplePos="0" relativeHeight="251692032" behindDoc="0" locked="0" layoutInCell="1" allowOverlap="1" wp14:anchorId="3213DD3E" wp14:editId="2C4BA826">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 xmlns:a="http://schemas.openxmlformats.org/drawingml/2006/main">
                  <a:graphicData uri="http://schemas.microsoft.com/office/word/2010/wordprocessingGroup">
                    <wpg:wgp>
                      <wpg:cNvGrpSpPr/>
                      <wpg:grpSpPr>
                        <a:xfrm>
                          <a:off x="0" y="0"/>
                          <a:ext cx="7374255" cy="1529715"/>
                          <a:chOff x="0" y="0"/>
                          <a:chExt cx="7374256" cy="1529715"/>
                        </a:xfrm>
                      </wpg:grpSpPr>
                      <pic:pic xmlns:pic="http://schemas.openxmlformats.org/drawingml/2006/picture">
                        <pic:nvPicPr>
                          <pic:cNvPr id="72" name="Picture 7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4">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058B9064"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xaK+Ov+HsX7PH/Qe1j/AMEs/wDhR/w9i/Z4/wCg9rH/AIJZ/wDCgD7For46/wCH&#10;sX7PH/Qe1j/wSz/4Uf8AD2L9nj/oPax/4JZ/8KAPsWivjr/h7F+zx/0HtY/8Es/+FH/D2L9nj/oP&#10;ax/4JZ/8KAPsWivjr/h7F+zx/wBB7WP/AASz/wCFH/D2L9nj/oPax/4JZ/8ACgD7For46/4exfs8&#10;f9B7WP8AwSz/AOFH/D2L9nj/AKD2sf8Agln/AMKAPsW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ho9qfXbAAAF2wAAAVAAAA&#10;ZHJzL21lZGlhL2ltYWdlMS5qcGVn/9j/4AAQSkZJRgABAQEA3ADcAAD/2wBDAAIBAQEBAQIBAQEC&#10;AgICAgQDAgICAgUEBAMEBgUGBgYFBgYGBwkIBgcJBwYGCAsICQoKCgoKBggLDAsKDAkKCgr/2wBD&#10;AQICAgICAgUDAwUKBwYHCgoKCgoKCgoKCgoKCgoKCgoKCgoKCgoKCgoKCgoKCgoKCgoKCgoKCgoK&#10;CgoKCgoKCgr/wAARCAE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w10:wrap anchorx="margin"/>
              </v:group>
            </w:pict>
          </mc:Fallback>
        </mc:AlternateContent>
      </w:r>
      <w:r w:rsidR="00784153">
        <w:br w:type="page"/>
      </w:r>
    </w:p>
    <w:sdt>
      <w:sdtPr>
        <w:rPr>
          <w:rFonts w:asciiTheme="minorHAnsi" w:eastAsiaTheme="minorHAnsi" w:hAnsiTheme="minorHAnsi" w:cstheme="minorBidi"/>
          <w:color w:val="auto"/>
          <w:sz w:val="22"/>
          <w:szCs w:val="22"/>
          <w:lang w:val="en-GB"/>
        </w:rPr>
        <w:id w:val="-295459167"/>
        <w:docPartObj>
          <w:docPartGallery w:val="Table of Contents"/>
          <w:docPartUnique/>
        </w:docPartObj>
      </w:sdtPr>
      <w:sdtEndPr>
        <w:rPr>
          <w:b/>
          <w:bCs/>
          <w:noProof/>
        </w:rPr>
      </w:sdtEndPr>
      <w:sdtContent>
        <w:p w14:paraId="628DD2C5" w14:textId="0216DAB6" w:rsidR="005B5FA1" w:rsidRPr="00784153" w:rsidRDefault="009112C6">
          <w:pPr>
            <w:pStyle w:val="TOCHeading"/>
            <w:rPr>
              <w:rFonts w:asciiTheme="minorHAnsi" w:eastAsiaTheme="minorHAnsi" w:hAnsiTheme="minorHAnsi" w:cstheme="minorBidi"/>
              <w:color w:val="auto"/>
              <w:sz w:val="22"/>
              <w:szCs w:val="22"/>
              <w:lang w:val="en-GB"/>
            </w:rPr>
          </w:pPr>
          <w:r>
            <w:rPr>
              <w:color w:val="C00000"/>
            </w:rPr>
            <w:t xml:space="preserve">Table of </w:t>
          </w:r>
          <w:r w:rsidR="005B5FA1" w:rsidRPr="009112C6">
            <w:rPr>
              <w:color w:val="C00000"/>
            </w:rPr>
            <w:t>Contents</w:t>
          </w:r>
        </w:p>
        <w:p w14:paraId="16802846" w14:textId="2EEB5FC4" w:rsidR="003C0B83" w:rsidRDefault="005B5FA1">
          <w:pPr>
            <w:pStyle w:val="TOC1"/>
            <w:tabs>
              <w:tab w:val="right" w:leader="dot" w:pos="9736"/>
            </w:tabs>
            <w:rPr>
              <w:ins w:id="8" w:author="Ashwin Ahuja" w:date="2015-10-31T13:28:00Z"/>
              <w:rFonts w:eastAsiaTheme="minorEastAsia"/>
              <w:noProof/>
              <w:lang w:eastAsia="en-GB"/>
            </w:rPr>
          </w:pPr>
          <w:r>
            <w:fldChar w:fldCharType="begin"/>
          </w:r>
          <w:r>
            <w:instrText xml:space="preserve"> TOC \o "1-3" \h \z \u </w:instrText>
          </w:r>
          <w:r>
            <w:fldChar w:fldCharType="separate"/>
          </w:r>
          <w:ins w:id="9" w:author="Ashwin Ahuja" w:date="2015-10-31T13:28:00Z">
            <w:r w:rsidR="003C0B83" w:rsidRPr="009D14EE">
              <w:rPr>
                <w:rStyle w:val="Hyperlink"/>
                <w:noProof/>
              </w:rPr>
              <w:fldChar w:fldCharType="begin"/>
            </w:r>
            <w:r w:rsidR="003C0B83" w:rsidRPr="009D14EE">
              <w:rPr>
                <w:rStyle w:val="Hyperlink"/>
                <w:noProof/>
              </w:rPr>
              <w:instrText xml:space="preserve"> </w:instrText>
            </w:r>
            <w:r w:rsidR="003C0B83">
              <w:rPr>
                <w:noProof/>
              </w:rPr>
              <w:instrText>HYPERLINK \l "_Toc434061447"</w:instrText>
            </w:r>
            <w:r w:rsidR="003C0B83" w:rsidRPr="009D14EE">
              <w:rPr>
                <w:rStyle w:val="Hyperlink"/>
                <w:noProof/>
              </w:rPr>
              <w:instrText xml:space="preserve"> </w:instrText>
            </w:r>
            <w:r w:rsidR="003C0B83" w:rsidRPr="009D14EE">
              <w:rPr>
                <w:rStyle w:val="Hyperlink"/>
                <w:noProof/>
              </w:rPr>
            </w:r>
            <w:r w:rsidR="003C0B83" w:rsidRPr="009D14EE">
              <w:rPr>
                <w:rStyle w:val="Hyperlink"/>
                <w:noProof/>
              </w:rPr>
              <w:fldChar w:fldCharType="separate"/>
            </w:r>
            <w:r w:rsidR="003C0B83" w:rsidRPr="009D14EE">
              <w:rPr>
                <w:rStyle w:val="Hyperlink"/>
                <w:noProof/>
              </w:rPr>
              <w:t>Team Members</w:t>
            </w:r>
            <w:r w:rsidR="003C0B83">
              <w:rPr>
                <w:noProof/>
                <w:webHidden/>
              </w:rPr>
              <w:tab/>
            </w:r>
            <w:r w:rsidR="003C0B83">
              <w:rPr>
                <w:noProof/>
                <w:webHidden/>
              </w:rPr>
              <w:fldChar w:fldCharType="begin"/>
            </w:r>
            <w:r w:rsidR="003C0B83">
              <w:rPr>
                <w:noProof/>
                <w:webHidden/>
              </w:rPr>
              <w:instrText xml:space="preserve"> PAGEREF _Toc434061447 \h </w:instrText>
            </w:r>
            <w:r w:rsidR="003C0B83">
              <w:rPr>
                <w:noProof/>
                <w:webHidden/>
              </w:rPr>
            </w:r>
          </w:ins>
          <w:r w:rsidR="003C0B83">
            <w:rPr>
              <w:noProof/>
              <w:webHidden/>
            </w:rPr>
            <w:fldChar w:fldCharType="separate"/>
          </w:r>
          <w:ins w:id="10" w:author="Ashwin Ahuja" w:date="2015-10-31T13:28:00Z">
            <w:r w:rsidR="003C0B83">
              <w:rPr>
                <w:noProof/>
                <w:webHidden/>
              </w:rPr>
              <w:t>4</w:t>
            </w:r>
            <w:r w:rsidR="003C0B83">
              <w:rPr>
                <w:noProof/>
                <w:webHidden/>
              </w:rPr>
              <w:fldChar w:fldCharType="end"/>
            </w:r>
            <w:r w:rsidR="003C0B83" w:rsidRPr="009D14EE">
              <w:rPr>
                <w:rStyle w:val="Hyperlink"/>
                <w:noProof/>
              </w:rPr>
              <w:fldChar w:fldCharType="end"/>
            </w:r>
          </w:ins>
        </w:p>
        <w:p w14:paraId="4D95CAF6" w14:textId="4E86744A" w:rsidR="003C0B83" w:rsidRDefault="003C0B83">
          <w:pPr>
            <w:pStyle w:val="TOC1"/>
            <w:tabs>
              <w:tab w:val="right" w:leader="dot" w:pos="9736"/>
            </w:tabs>
            <w:rPr>
              <w:ins w:id="11" w:author="Ashwin Ahuja" w:date="2015-10-31T13:28:00Z"/>
              <w:rFonts w:eastAsiaTheme="minorEastAsia"/>
              <w:noProof/>
              <w:lang w:eastAsia="en-GB"/>
            </w:rPr>
          </w:pPr>
          <w:ins w:id="12"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"_Toc434061448"</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Brief Overview</w:t>
            </w:r>
            <w:r>
              <w:rPr>
                <w:noProof/>
                <w:webHidden/>
              </w:rPr>
              <w:tab/>
            </w:r>
            <w:r>
              <w:rPr>
                <w:noProof/>
                <w:webHidden/>
              </w:rPr>
              <w:fldChar w:fldCharType="begin"/>
            </w:r>
            <w:r>
              <w:rPr>
                <w:noProof/>
                <w:webHidden/>
              </w:rPr>
              <w:instrText xml:space="preserve"> PAGEREF _Toc434061448 \h </w:instrText>
            </w:r>
            <w:r>
              <w:rPr>
                <w:noProof/>
                <w:webHidden/>
              </w:rPr>
            </w:r>
          </w:ins>
          <w:r>
            <w:rPr>
              <w:noProof/>
              <w:webHidden/>
            </w:rPr>
            <w:fldChar w:fldCharType="separate"/>
          </w:r>
          <w:ins w:id="13" w:author="Ashwin Ahuja" w:date="2015-10-31T13:28:00Z">
            <w:r>
              <w:rPr>
                <w:noProof/>
                <w:webHidden/>
              </w:rPr>
              <w:t>5</w:t>
            </w:r>
            <w:r>
              <w:rPr>
                <w:noProof/>
                <w:webHidden/>
              </w:rPr>
              <w:fldChar w:fldCharType="end"/>
            </w:r>
            <w:r w:rsidRPr="009D14EE">
              <w:rPr>
                <w:rStyle w:val="Hyperlink"/>
                <w:noProof/>
              </w:rPr>
              <w:fldChar w:fldCharType="end"/>
            </w:r>
          </w:ins>
        </w:p>
        <w:p w14:paraId="06982ECA" w14:textId="57E6D269" w:rsidR="003C0B83" w:rsidRDefault="003C0B83">
          <w:pPr>
            <w:pStyle w:val="TOC2"/>
            <w:tabs>
              <w:tab w:val="right" w:leader="dot" w:pos="9736"/>
            </w:tabs>
            <w:rPr>
              <w:ins w:id="14" w:author="Ashwin Ahuja" w:date="2015-10-31T13:28:00Z"/>
              <w:rFonts w:eastAsiaTheme="minorEastAsia"/>
              <w:noProof/>
              <w:lang w:eastAsia="en-GB"/>
            </w:rPr>
          </w:pPr>
          <w:ins w:id="15"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"_Toc434061449"</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Proposal</w:t>
            </w:r>
            <w:r>
              <w:rPr>
                <w:noProof/>
                <w:webHidden/>
              </w:rPr>
              <w:tab/>
            </w:r>
            <w:r>
              <w:rPr>
                <w:noProof/>
                <w:webHidden/>
              </w:rPr>
              <w:fldChar w:fldCharType="begin"/>
            </w:r>
            <w:r>
              <w:rPr>
                <w:noProof/>
                <w:webHidden/>
              </w:rPr>
              <w:instrText xml:space="preserve"> PAGEREF _Toc434061449 \h </w:instrText>
            </w:r>
            <w:r>
              <w:rPr>
                <w:noProof/>
                <w:webHidden/>
              </w:rPr>
            </w:r>
          </w:ins>
          <w:r>
            <w:rPr>
              <w:noProof/>
              <w:webHidden/>
            </w:rPr>
            <w:fldChar w:fldCharType="separate"/>
          </w:r>
          <w:ins w:id="16" w:author="Ashwin Ahuja" w:date="2015-10-31T13:28:00Z">
            <w:r>
              <w:rPr>
                <w:noProof/>
                <w:webHidden/>
              </w:rPr>
              <w:t>5</w:t>
            </w:r>
            <w:r>
              <w:rPr>
                <w:noProof/>
                <w:webHidden/>
              </w:rPr>
              <w:fldChar w:fldCharType="end"/>
            </w:r>
            <w:r w:rsidRPr="009D14EE">
              <w:rPr>
                <w:rStyle w:val="Hyperlink"/>
                <w:noProof/>
              </w:rPr>
              <w:fldChar w:fldCharType="end"/>
            </w:r>
          </w:ins>
        </w:p>
        <w:p w14:paraId="1747B2AF" w14:textId="18881A06" w:rsidR="003C0B83" w:rsidRDefault="003C0B83">
          <w:pPr>
            <w:pStyle w:val="TOC2"/>
            <w:tabs>
              <w:tab w:val="right" w:leader="dot" w:pos="9736"/>
            </w:tabs>
            <w:rPr>
              <w:ins w:id="17" w:author="Ashwin Ahuja" w:date="2015-10-31T13:28:00Z"/>
              <w:rFonts w:eastAsiaTheme="minorEastAsia"/>
              <w:noProof/>
              <w:lang w:eastAsia="en-GB"/>
            </w:rPr>
          </w:pPr>
          <w:ins w:id="18"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"_Toc434061450"</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Progress Synopsis</w:t>
            </w:r>
            <w:r>
              <w:rPr>
                <w:noProof/>
                <w:webHidden/>
              </w:rPr>
              <w:tab/>
            </w:r>
            <w:r>
              <w:rPr>
                <w:noProof/>
                <w:webHidden/>
              </w:rPr>
              <w:fldChar w:fldCharType="begin"/>
            </w:r>
            <w:r>
              <w:rPr>
                <w:noProof/>
                <w:webHidden/>
              </w:rPr>
              <w:instrText xml:space="preserve"> PAGEREF _Toc434061450 \h </w:instrText>
            </w:r>
            <w:r>
              <w:rPr>
                <w:noProof/>
                <w:webHidden/>
              </w:rPr>
            </w:r>
          </w:ins>
          <w:r>
            <w:rPr>
              <w:noProof/>
              <w:webHidden/>
            </w:rPr>
            <w:fldChar w:fldCharType="separate"/>
          </w:r>
          <w:ins w:id="19" w:author="Ashwin Ahuja" w:date="2015-10-31T13:28:00Z">
            <w:r>
              <w:rPr>
                <w:noProof/>
                <w:webHidden/>
              </w:rPr>
              <w:t>5</w:t>
            </w:r>
            <w:r>
              <w:rPr>
                <w:noProof/>
                <w:webHidden/>
              </w:rPr>
              <w:fldChar w:fldCharType="end"/>
            </w:r>
            <w:r w:rsidRPr="009D14EE">
              <w:rPr>
                <w:rStyle w:val="Hyperlink"/>
                <w:noProof/>
              </w:rPr>
              <w:fldChar w:fldCharType="end"/>
            </w:r>
          </w:ins>
        </w:p>
        <w:p w14:paraId="349E9900" w14:textId="350A068A" w:rsidR="003C0B83" w:rsidRDefault="003C0B83">
          <w:pPr>
            <w:pStyle w:val="TOC1"/>
            <w:tabs>
              <w:tab w:val="right" w:leader="dot" w:pos="9736"/>
            </w:tabs>
            <w:rPr>
              <w:ins w:id="20" w:author="Ashwin Ahuja" w:date="2015-10-31T13:28:00Z"/>
              <w:rFonts w:eastAsiaTheme="minorEastAsia"/>
              <w:noProof/>
              <w:lang w:eastAsia="en-GB"/>
            </w:rPr>
          </w:pPr>
          <w:ins w:id="21"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"_Toc434061451"</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Outreach</w:t>
            </w:r>
            <w:r>
              <w:rPr>
                <w:noProof/>
                <w:webHidden/>
              </w:rPr>
              <w:tab/>
            </w:r>
            <w:r>
              <w:rPr>
                <w:noProof/>
                <w:webHidden/>
              </w:rPr>
              <w:fldChar w:fldCharType="begin"/>
            </w:r>
            <w:r>
              <w:rPr>
                <w:noProof/>
                <w:webHidden/>
              </w:rPr>
              <w:instrText xml:space="preserve"> PAGEREF _Toc434061451 \h </w:instrText>
            </w:r>
            <w:r>
              <w:rPr>
                <w:noProof/>
                <w:webHidden/>
              </w:rPr>
            </w:r>
          </w:ins>
          <w:r>
            <w:rPr>
              <w:noProof/>
              <w:webHidden/>
            </w:rPr>
            <w:fldChar w:fldCharType="separate"/>
          </w:r>
          <w:ins w:id="22" w:author="Ashwin Ahuja" w:date="2015-10-31T13:28:00Z">
            <w:r>
              <w:rPr>
                <w:noProof/>
                <w:webHidden/>
              </w:rPr>
              <w:t>6</w:t>
            </w:r>
            <w:r>
              <w:rPr>
                <w:noProof/>
                <w:webHidden/>
              </w:rPr>
              <w:fldChar w:fldCharType="end"/>
            </w:r>
            <w:r w:rsidRPr="009D14EE">
              <w:rPr>
                <w:rStyle w:val="Hyperlink"/>
                <w:noProof/>
              </w:rPr>
              <w:fldChar w:fldCharType="end"/>
            </w:r>
          </w:ins>
        </w:p>
        <w:p w14:paraId="43605C08" w14:textId="0811BB7E" w:rsidR="003C0B83" w:rsidRDefault="003C0B83">
          <w:pPr>
            <w:pStyle w:val="TOC2"/>
            <w:tabs>
              <w:tab w:val="right" w:leader="dot" w:pos="9736"/>
            </w:tabs>
            <w:rPr>
              <w:ins w:id="23" w:author="Ashwin Ahuja" w:date="2015-10-31T13:28:00Z"/>
              <w:rFonts w:eastAsiaTheme="minorEastAsia"/>
              <w:noProof/>
              <w:lang w:eastAsia="en-GB"/>
            </w:rPr>
          </w:pPr>
          <w:ins w:id="24"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"_Toc434061452"</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Local Community</w:t>
            </w:r>
            <w:r>
              <w:rPr>
                <w:noProof/>
                <w:webHidden/>
              </w:rPr>
              <w:tab/>
            </w:r>
            <w:r>
              <w:rPr>
                <w:noProof/>
                <w:webHidden/>
              </w:rPr>
              <w:fldChar w:fldCharType="begin"/>
            </w:r>
            <w:r>
              <w:rPr>
                <w:noProof/>
                <w:webHidden/>
              </w:rPr>
              <w:instrText xml:space="preserve"> PAGEREF _Toc434061452 \h </w:instrText>
            </w:r>
            <w:r>
              <w:rPr>
                <w:noProof/>
                <w:webHidden/>
              </w:rPr>
            </w:r>
          </w:ins>
          <w:r>
            <w:rPr>
              <w:noProof/>
              <w:webHidden/>
            </w:rPr>
            <w:fldChar w:fldCharType="separate"/>
          </w:r>
          <w:ins w:id="25" w:author="Ashwin Ahuja" w:date="2015-10-31T13:28:00Z">
            <w:r>
              <w:rPr>
                <w:noProof/>
                <w:webHidden/>
              </w:rPr>
              <w:t>6</w:t>
            </w:r>
            <w:r>
              <w:rPr>
                <w:noProof/>
                <w:webHidden/>
              </w:rPr>
              <w:fldChar w:fldCharType="end"/>
            </w:r>
            <w:r w:rsidRPr="009D14EE">
              <w:rPr>
                <w:rStyle w:val="Hyperlink"/>
                <w:noProof/>
              </w:rPr>
              <w:fldChar w:fldCharType="end"/>
            </w:r>
          </w:ins>
        </w:p>
        <w:p w14:paraId="62B7803C" w14:textId="16BE0675" w:rsidR="003C0B83" w:rsidRDefault="003C0B83">
          <w:pPr>
            <w:pStyle w:val="TOC2"/>
            <w:tabs>
              <w:tab w:val="right" w:leader="dot" w:pos="9736"/>
            </w:tabs>
            <w:rPr>
              <w:ins w:id="26" w:author="Ashwin Ahuja" w:date="2015-10-31T13:28:00Z"/>
              <w:rFonts w:eastAsiaTheme="minorEastAsia"/>
              <w:noProof/>
              <w:lang w:eastAsia="en-GB"/>
            </w:rPr>
          </w:pPr>
          <w:ins w:id="27"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"_Toc434061453"</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School</w:t>
            </w:r>
            <w:r>
              <w:rPr>
                <w:noProof/>
                <w:webHidden/>
              </w:rPr>
              <w:tab/>
            </w:r>
            <w:r>
              <w:rPr>
                <w:noProof/>
                <w:webHidden/>
              </w:rPr>
              <w:fldChar w:fldCharType="begin"/>
            </w:r>
            <w:r>
              <w:rPr>
                <w:noProof/>
                <w:webHidden/>
              </w:rPr>
              <w:instrText xml:space="preserve"> PAGEREF _Toc434061453 \h </w:instrText>
            </w:r>
            <w:r>
              <w:rPr>
                <w:noProof/>
                <w:webHidden/>
              </w:rPr>
            </w:r>
          </w:ins>
          <w:r>
            <w:rPr>
              <w:noProof/>
              <w:webHidden/>
            </w:rPr>
            <w:fldChar w:fldCharType="separate"/>
          </w:r>
          <w:ins w:id="28" w:author="Ashwin Ahuja" w:date="2015-10-31T13:28:00Z">
            <w:r>
              <w:rPr>
                <w:noProof/>
                <w:webHidden/>
              </w:rPr>
              <w:t>6</w:t>
            </w:r>
            <w:r>
              <w:rPr>
                <w:noProof/>
                <w:webHidden/>
              </w:rPr>
              <w:fldChar w:fldCharType="end"/>
            </w:r>
            <w:r w:rsidRPr="009D14EE">
              <w:rPr>
                <w:rStyle w:val="Hyperlink"/>
                <w:noProof/>
              </w:rPr>
              <w:fldChar w:fldCharType="end"/>
            </w:r>
          </w:ins>
        </w:p>
        <w:p w14:paraId="34BF7C21" w14:textId="4C804406" w:rsidR="003C0B83" w:rsidRDefault="003C0B83">
          <w:pPr>
            <w:pStyle w:val="TOC2"/>
            <w:tabs>
              <w:tab w:val="right" w:leader="dot" w:pos="9736"/>
            </w:tabs>
            <w:rPr>
              <w:ins w:id="29" w:author="Ashwin Ahuja" w:date="2015-10-31T13:28:00Z"/>
              <w:rFonts w:eastAsiaTheme="minorEastAsia"/>
              <w:noProof/>
              <w:lang w:eastAsia="en-GB"/>
            </w:rPr>
          </w:pPr>
          <w:ins w:id="30"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"_Toc434061454"</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The Wider Public</w:t>
            </w:r>
            <w:r>
              <w:rPr>
                <w:noProof/>
                <w:webHidden/>
              </w:rPr>
              <w:tab/>
            </w:r>
            <w:r>
              <w:rPr>
                <w:noProof/>
                <w:webHidden/>
              </w:rPr>
              <w:fldChar w:fldCharType="begin"/>
            </w:r>
            <w:r>
              <w:rPr>
                <w:noProof/>
                <w:webHidden/>
              </w:rPr>
              <w:instrText xml:space="preserve"> PAGEREF _Toc434061454 \h </w:instrText>
            </w:r>
            <w:r>
              <w:rPr>
                <w:noProof/>
                <w:webHidden/>
              </w:rPr>
            </w:r>
          </w:ins>
          <w:r>
            <w:rPr>
              <w:noProof/>
              <w:webHidden/>
            </w:rPr>
            <w:fldChar w:fldCharType="separate"/>
          </w:r>
          <w:ins w:id="31" w:author="Ashwin Ahuja" w:date="2015-10-31T13:28:00Z">
            <w:r>
              <w:rPr>
                <w:noProof/>
                <w:webHidden/>
              </w:rPr>
              <w:t>7</w:t>
            </w:r>
            <w:r>
              <w:rPr>
                <w:noProof/>
                <w:webHidden/>
              </w:rPr>
              <w:fldChar w:fldCharType="end"/>
            </w:r>
            <w:r w:rsidRPr="009D14EE">
              <w:rPr>
                <w:rStyle w:val="Hyperlink"/>
                <w:noProof/>
              </w:rPr>
              <w:fldChar w:fldCharType="end"/>
            </w:r>
          </w:ins>
        </w:p>
        <w:p w14:paraId="3109BAE8" w14:textId="7FF5686D" w:rsidR="003C0B83" w:rsidRDefault="003C0B83">
          <w:pPr>
            <w:pStyle w:val="TOC1"/>
            <w:tabs>
              <w:tab w:val="right" w:leader="dot" w:pos="9736"/>
            </w:tabs>
            <w:rPr>
              <w:ins w:id="32" w:author="Ashwin Ahuja" w:date="2015-10-31T13:28:00Z"/>
              <w:rFonts w:eastAsiaTheme="minorEastAsia"/>
              <w:noProof/>
              <w:lang w:eastAsia="en-GB"/>
            </w:rPr>
          </w:pPr>
          <w:ins w:id="33"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"_Toc434061455"</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Funding</w:t>
            </w:r>
            <w:r>
              <w:rPr>
                <w:noProof/>
                <w:webHidden/>
              </w:rPr>
              <w:tab/>
            </w:r>
            <w:r>
              <w:rPr>
                <w:noProof/>
                <w:webHidden/>
              </w:rPr>
              <w:fldChar w:fldCharType="begin"/>
            </w:r>
            <w:r>
              <w:rPr>
                <w:noProof/>
                <w:webHidden/>
              </w:rPr>
              <w:instrText xml:space="preserve"> PAGEREF _Toc434061455 \h </w:instrText>
            </w:r>
            <w:r>
              <w:rPr>
                <w:noProof/>
                <w:webHidden/>
              </w:rPr>
            </w:r>
          </w:ins>
          <w:r>
            <w:rPr>
              <w:noProof/>
              <w:webHidden/>
            </w:rPr>
            <w:fldChar w:fldCharType="separate"/>
          </w:r>
          <w:ins w:id="34" w:author="Ashwin Ahuja" w:date="2015-10-31T13:28:00Z">
            <w:r>
              <w:rPr>
                <w:noProof/>
                <w:webHidden/>
              </w:rPr>
              <w:t>8</w:t>
            </w:r>
            <w:r>
              <w:rPr>
                <w:noProof/>
                <w:webHidden/>
              </w:rPr>
              <w:fldChar w:fldCharType="end"/>
            </w:r>
            <w:r w:rsidRPr="009D14EE">
              <w:rPr>
                <w:rStyle w:val="Hyperlink"/>
                <w:noProof/>
              </w:rPr>
              <w:fldChar w:fldCharType="end"/>
            </w:r>
          </w:ins>
        </w:p>
        <w:p w14:paraId="5D54239B" w14:textId="48967541" w:rsidR="003C0B83" w:rsidRDefault="003C0B83">
          <w:pPr>
            <w:pStyle w:val="TOC1"/>
            <w:tabs>
              <w:tab w:val="right" w:leader="dot" w:pos="9736"/>
            </w:tabs>
            <w:rPr>
              <w:ins w:id="35" w:author="Ashwin Ahuja" w:date="2015-10-31T13:28:00Z"/>
              <w:rFonts w:eastAsiaTheme="minorEastAsia"/>
              <w:noProof/>
              <w:lang w:eastAsia="en-GB"/>
            </w:rPr>
          </w:pPr>
          <w:ins w:id="36"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"_Toc434061456"</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Mechanics</w:t>
            </w:r>
            <w:r>
              <w:rPr>
                <w:noProof/>
                <w:webHidden/>
              </w:rPr>
              <w:tab/>
            </w:r>
            <w:r>
              <w:rPr>
                <w:noProof/>
                <w:webHidden/>
              </w:rPr>
              <w:fldChar w:fldCharType="begin"/>
            </w:r>
            <w:r>
              <w:rPr>
                <w:noProof/>
                <w:webHidden/>
              </w:rPr>
              <w:instrText xml:space="preserve"> PAGEREF _Toc434061456 \h </w:instrText>
            </w:r>
            <w:r>
              <w:rPr>
                <w:noProof/>
                <w:webHidden/>
              </w:rPr>
            </w:r>
          </w:ins>
          <w:r>
            <w:rPr>
              <w:noProof/>
              <w:webHidden/>
            </w:rPr>
            <w:fldChar w:fldCharType="separate"/>
          </w:r>
          <w:ins w:id="37" w:author="Ashwin Ahuja" w:date="2015-10-31T13:28:00Z">
            <w:r>
              <w:rPr>
                <w:noProof/>
                <w:webHidden/>
              </w:rPr>
              <w:t>10</w:t>
            </w:r>
            <w:r>
              <w:rPr>
                <w:noProof/>
                <w:webHidden/>
              </w:rPr>
              <w:fldChar w:fldCharType="end"/>
            </w:r>
            <w:r w:rsidRPr="009D14EE">
              <w:rPr>
                <w:rStyle w:val="Hyperlink"/>
                <w:noProof/>
              </w:rPr>
              <w:fldChar w:fldCharType="end"/>
            </w:r>
          </w:ins>
        </w:p>
        <w:p w14:paraId="7FE6DC87" w14:textId="20350BF4" w:rsidR="003C0B83" w:rsidRDefault="003C0B83">
          <w:pPr>
            <w:pStyle w:val="TOC2"/>
            <w:tabs>
              <w:tab w:val="right" w:leader="dot" w:pos="9736"/>
            </w:tabs>
            <w:rPr>
              <w:ins w:id="38" w:author="Ashwin Ahuja" w:date="2015-10-31T13:28:00Z"/>
              <w:rFonts w:eastAsiaTheme="minorEastAsia"/>
              <w:noProof/>
              <w:lang w:eastAsia="en-GB"/>
            </w:rPr>
          </w:pPr>
          <w:ins w:id="39"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"_Toc434061457"</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Aim</w:t>
            </w:r>
            <w:r>
              <w:rPr>
                <w:noProof/>
                <w:webHidden/>
              </w:rPr>
              <w:tab/>
            </w:r>
            <w:r>
              <w:rPr>
                <w:noProof/>
                <w:webHidden/>
              </w:rPr>
              <w:fldChar w:fldCharType="begin"/>
            </w:r>
            <w:r>
              <w:rPr>
                <w:noProof/>
                <w:webHidden/>
              </w:rPr>
              <w:instrText xml:space="preserve"> PAGEREF _Toc434061457 \h </w:instrText>
            </w:r>
            <w:r>
              <w:rPr>
                <w:noProof/>
                <w:webHidden/>
              </w:rPr>
            </w:r>
          </w:ins>
          <w:r>
            <w:rPr>
              <w:noProof/>
              <w:webHidden/>
            </w:rPr>
            <w:fldChar w:fldCharType="separate"/>
          </w:r>
          <w:ins w:id="40" w:author="Ashwin Ahuja" w:date="2015-10-31T13:28:00Z">
            <w:r>
              <w:rPr>
                <w:noProof/>
                <w:webHidden/>
              </w:rPr>
              <w:t>10</w:t>
            </w:r>
            <w:r>
              <w:rPr>
                <w:noProof/>
                <w:webHidden/>
              </w:rPr>
              <w:fldChar w:fldCharType="end"/>
            </w:r>
            <w:r w:rsidRPr="009D14EE">
              <w:rPr>
                <w:rStyle w:val="Hyperlink"/>
                <w:noProof/>
              </w:rPr>
              <w:fldChar w:fldCharType="end"/>
            </w:r>
          </w:ins>
        </w:p>
        <w:p w14:paraId="56A72479" w14:textId="26E6CC3D" w:rsidR="003C0B83" w:rsidRDefault="003C0B83">
          <w:pPr>
            <w:pStyle w:val="TOC2"/>
            <w:tabs>
              <w:tab w:val="right" w:leader="dot" w:pos="9736"/>
            </w:tabs>
            <w:rPr>
              <w:ins w:id="41" w:author="Ashwin Ahuja" w:date="2015-10-31T13:28:00Z"/>
              <w:rFonts w:eastAsiaTheme="minorEastAsia"/>
              <w:noProof/>
              <w:lang w:eastAsia="en-GB"/>
            </w:rPr>
          </w:pPr>
          <w:ins w:id="42"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"_Toc434061458"</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Parachute</w:t>
            </w:r>
            <w:r>
              <w:rPr>
                <w:noProof/>
                <w:webHidden/>
              </w:rPr>
              <w:tab/>
            </w:r>
            <w:r>
              <w:rPr>
                <w:noProof/>
                <w:webHidden/>
              </w:rPr>
              <w:fldChar w:fldCharType="begin"/>
            </w:r>
            <w:r>
              <w:rPr>
                <w:noProof/>
                <w:webHidden/>
              </w:rPr>
              <w:instrText xml:space="preserve"> PAGEREF _Toc434061458 \h </w:instrText>
            </w:r>
            <w:r>
              <w:rPr>
                <w:noProof/>
                <w:webHidden/>
              </w:rPr>
            </w:r>
          </w:ins>
          <w:r>
            <w:rPr>
              <w:noProof/>
              <w:webHidden/>
            </w:rPr>
            <w:fldChar w:fldCharType="separate"/>
          </w:r>
          <w:ins w:id="43" w:author="Ashwin Ahuja" w:date="2015-10-31T13:28:00Z">
            <w:r>
              <w:rPr>
                <w:noProof/>
                <w:webHidden/>
              </w:rPr>
              <w:t>10</w:t>
            </w:r>
            <w:r>
              <w:rPr>
                <w:noProof/>
                <w:webHidden/>
              </w:rPr>
              <w:fldChar w:fldCharType="end"/>
            </w:r>
            <w:r w:rsidRPr="009D14EE">
              <w:rPr>
                <w:rStyle w:val="Hyperlink"/>
                <w:noProof/>
              </w:rPr>
              <w:fldChar w:fldCharType="end"/>
            </w:r>
          </w:ins>
        </w:p>
        <w:p w14:paraId="652F127E" w14:textId="6B3F4EC8" w:rsidR="003C0B83" w:rsidRDefault="003C0B83">
          <w:pPr>
            <w:pStyle w:val="TOC2"/>
            <w:tabs>
              <w:tab w:val="right" w:leader="dot" w:pos="9736"/>
            </w:tabs>
            <w:rPr>
              <w:ins w:id="44" w:author="Ashwin Ahuja" w:date="2015-10-31T13:28:00Z"/>
              <w:rFonts w:eastAsiaTheme="minorEastAsia"/>
              <w:noProof/>
              <w:lang w:eastAsia="en-GB"/>
            </w:rPr>
          </w:pPr>
          <w:ins w:id="45"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"_Toc434061459"</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General Design Creation</w:t>
            </w:r>
            <w:r>
              <w:rPr>
                <w:noProof/>
                <w:webHidden/>
              </w:rPr>
              <w:tab/>
            </w:r>
            <w:r>
              <w:rPr>
                <w:noProof/>
                <w:webHidden/>
              </w:rPr>
              <w:fldChar w:fldCharType="begin"/>
            </w:r>
            <w:r>
              <w:rPr>
                <w:noProof/>
                <w:webHidden/>
              </w:rPr>
              <w:instrText xml:space="preserve"> PAGEREF _Toc434061459 \h </w:instrText>
            </w:r>
            <w:r>
              <w:rPr>
                <w:noProof/>
                <w:webHidden/>
              </w:rPr>
            </w:r>
          </w:ins>
          <w:r>
            <w:rPr>
              <w:noProof/>
              <w:webHidden/>
            </w:rPr>
            <w:fldChar w:fldCharType="separate"/>
          </w:r>
          <w:ins w:id="46" w:author="Ashwin Ahuja" w:date="2015-10-31T13:28:00Z">
            <w:r>
              <w:rPr>
                <w:noProof/>
                <w:webHidden/>
              </w:rPr>
              <w:t>10</w:t>
            </w:r>
            <w:r>
              <w:rPr>
                <w:noProof/>
                <w:webHidden/>
              </w:rPr>
              <w:fldChar w:fldCharType="end"/>
            </w:r>
            <w:r w:rsidRPr="009D14EE">
              <w:rPr>
                <w:rStyle w:val="Hyperlink"/>
                <w:noProof/>
              </w:rPr>
              <w:fldChar w:fldCharType="end"/>
            </w:r>
          </w:ins>
        </w:p>
        <w:p w14:paraId="59E55220" w14:textId="43AEF3CD" w:rsidR="003C0B83" w:rsidRDefault="003C0B83">
          <w:pPr>
            <w:pStyle w:val="TOC2"/>
            <w:tabs>
              <w:tab w:val="right" w:leader="dot" w:pos="9736"/>
            </w:tabs>
            <w:rPr>
              <w:ins w:id="47" w:author="Ashwin Ahuja" w:date="2015-10-31T13:28:00Z"/>
              <w:rFonts w:eastAsiaTheme="minorEastAsia"/>
              <w:noProof/>
              <w:lang w:eastAsia="en-GB"/>
            </w:rPr>
          </w:pPr>
          <w:ins w:id="48"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"_Toc434061460"</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Refinement of General Design</w:t>
            </w:r>
            <w:r>
              <w:rPr>
                <w:noProof/>
                <w:webHidden/>
              </w:rPr>
              <w:tab/>
            </w:r>
            <w:r>
              <w:rPr>
                <w:noProof/>
                <w:webHidden/>
              </w:rPr>
              <w:fldChar w:fldCharType="begin"/>
            </w:r>
            <w:r>
              <w:rPr>
                <w:noProof/>
                <w:webHidden/>
              </w:rPr>
              <w:instrText xml:space="preserve"> PAGEREF _Toc434061460 \h </w:instrText>
            </w:r>
            <w:r>
              <w:rPr>
                <w:noProof/>
                <w:webHidden/>
              </w:rPr>
            </w:r>
          </w:ins>
          <w:r>
            <w:rPr>
              <w:noProof/>
              <w:webHidden/>
            </w:rPr>
            <w:fldChar w:fldCharType="separate"/>
          </w:r>
          <w:ins w:id="49" w:author="Ashwin Ahuja" w:date="2015-10-31T13:28:00Z">
            <w:r>
              <w:rPr>
                <w:noProof/>
                <w:webHidden/>
              </w:rPr>
              <w:t>14</w:t>
            </w:r>
            <w:r>
              <w:rPr>
                <w:noProof/>
                <w:webHidden/>
              </w:rPr>
              <w:fldChar w:fldCharType="end"/>
            </w:r>
            <w:r w:rsidRPr="009D14EE">
              <w:rPr>
                <w:rStyle w:val="Hyperlink"/>
                <w:noProof/>
              </w:rPr>
              <w:fldChar w:fldCharType="end"/>
            </w:r>
          </w:ins>
        </w:p>
        <w:p w14:paraId="4D8C741C" w14:textId="25819BBD" w:rsidR="003C0B83" w:rsidRDefault="003C0B83">
          <w:pPr>
            <w:pStyle w:val="TOC2"/>
            <w:tabs>
              <w:tab w:val="right" w:leader="dot" w:pos="9736"/>
            </w:tabs>
            <w:rPr>
              <w:ins w:id="50" w:author="Ashwin Ahuja" w:date="2015-10-31T13:28:00Z"/>
              <w:rFonts w:eastAsiaTheme="minorEastAsia"/>
              <w:noProof/>
              <w:lang w:eastAsia="en-GB"/>
            </w:rPr>
          </w:pPr>
          <w:ins w:id="51"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"_Toc434061461"</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Manufacture, Testing and Furt</w:t>
            </w:r>
            <w:r w:rsidRPr="009D14EE">
              <w:rPr>
                <w:rStyle w:val="Hyperlink"/>
                <w:noProof/>
              </w:rPr>
              <w:t>h</w:t>
            </w:r>
            <w:r w:rsidRPr="009D14EE">
              <w:rPr>
                <w:rStyle w:val="Hyperlink"/>
                <w:noProof/>
              </w:rPr>
              <w:t>er Refinement:</w:t>
            </w:r>
            <w:r>
              <w:rPr>
                <w:noProof/>
                <w:webHidden/>
              </w:rPr>
              <w:tab/>
            </w:r>
            <w:r>
              <w:rPr>
                <w:noProof/>
                <w:webHidden/>
              </w:rPr>
              <w:fldChar w:fldCharType="begin"/>
            </w:r>
            <w:r>
              <w:rPr>
                <w:noProof/>
                <w:webHidden/>
              </w:rPr>
              <w:instrText xml:space="preserve"> PAGEREF _Toc434061461 \h </w:instrText>
            </w:r>
            <w:r>
              <w:rPr>
                <w:noProof/>
                <w:webHidden/>
              </w:rPr>
            </w:r>
          </w:ins>
          <w:r>
            <w:rPr>
              <w:noProof/>
              <w:webHidden/>
            </w:rPr>
            <w:fldChar w:fldCharType="separate"/>
          </w:r>
          <w:ins w:id="52" w:author="Ashwin Ahuja" w:date="2015-10-31T13:28:00Z">
            <w:r>
              <w:rPr>
                <w:noProof/>
                <w:webHidden/>
              </w:rPr>
              <w:t>15</w:t>
            </w:r>
            <w:r>
              <w:rPr>
                <w:noProof/>
                <w:webHidden/>
              </w:rPr>
              <w:fldChar w:fldCharType="end"/>
            </w:r>
            <w:r w:rsidRPr="009D14EE">
              <w:rPr>
                <w:rStyle w:val="Hyperlink"/>
                <w:noProof/>
              </w:rPr>
              <w:fldChar w:fldCharType="end"/>
            </w:r>
          </w:ins>
        </w:p>
        <w:p w14:paraId="204F31E3" w14:textId="60865CA8" w:rsidR="003C0B83" w:rsidRDefault="003C0B83">
          <w:pPr>
            <w:pStyle w:val="TOC2"/>
            <w:tabs>
              <w:tab w:val="right" w:leader="dot" w:pos="9736"/>
            </w:tabs>
            <w:rPr>
              <w:ins w:id="53" w:author="Ashwin Ahuja" w:date="2015-10-31T13:28:00Z"/>
              <w:rFonts w:eastAsiaTheme="minorEastAsia"/>
              <w:noProof/>
              <w:lang w:eastAsia="en-GB"/>
            </w:rPr>
          </w:pPr>
          <w:ins w:id="54"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"_Toc434061462"</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Materials</w:t>
            </w:r>
            <w:r>
              <w:rPr>
                <w:noProof/>
                <w:webHidden/>
              </w:rPr>
              <w:tab/>
            </w:r>
            <w:r>
              <w:rPr>
                <w:noProof/>
                <w:webHidden/>
              </w:rPr>
              <w:fldChar w:fldCharType="begin"/>
            </w:r>
            <w:r>
              <w:rPr>
                <w:noProof/>
                <w:webHidden/>
              </w:rPr>
              <w:instrText xml:space="preserve"> PAGEREF _Toc434061462 \h </w:instrText>
            </w:r>
            <w:r>
              <w:rPr>
                <w:noProof/>
                <w:webHidden/>
              </w:rPr>
            </w:r>
          </w:ins>
          <w:r>
            <w:rPr>
              <w:noProof/>
              <w:webHidden/>
            </w:rPr>
            <w:fldChar w:fldCharType="separate"/>
          </w:r>
          <w:ins w:id="55" w:author="Ashwin Ahuja" w:date="2015-10-31T13:28:00Z">
            <w:r>
              <w:rPr>
                <w:noProof/>
                <w:webHidden/>
              </w:rPr>
              <w:t>17</w:t>
            </w:r>
            <w:r>
              <w:rPr>
                <w:noProof/>
                <w:webHidden/>
              </w:rPr>
              <w:fldChar w:fldCharType="end"/>
            </w:r>
            <w:r w:rsidRPr="009D14EE">
              <w:rPr>
                <w:rStyle w:val="Hyperlink"/>
                <w:noProof/>
              </w:rPr>
              <w:fldChar w:fldCharType="end"/>
            </w:r>
          </w:ins>
        </w:p>
        <w:p w14:paraId="19399188" w14:textId="161E6215" w:rsidR="003C0B83" w:rsidRDefault="003C0B83">
          <w:pPr>
            <w:pStyle w:val="TOC1"/>
            <w:tabs>
              <w:tab w:val="right" w:leader="dot" w:pos="9736"/>
            </w:tabs>
            <w:rPr>
              <w:ins w:id="56" w:author="Ashwin Ahuja" w:date="2015-10-31T13:28:00Z"/>
              <w:rFonts w:eastAsiaTheme="minorEastAsia"/>
              <w:noProof/>
              <w:lang w:eastAsia="en-GB"/>
            </w:rPr>
          </w:pPr>
          <w:ins w:id="57"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"_Toc434061463"</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Electronics</w:t>
            </w:r>
            <w:r>
              <w:rPr>
                <w:noProof/>
                <w:webHidden/>
              </w:rPr>
              <w:tab/>
            </w:r>
            <w:r>
              <w:rPr>
                <w:noProof/>
                <w:webHidden/>
              </w:rPr>
              <w:fldChar w:fldCharType="begin"/>
            </w:r>
            <w:r>
              <w:rPr>
                <w:noProof/>
                <w:webHidden/>
              </w:rPr>
              <w:instrText xml:space="preserve"> PAGEREF _Toc434061463 \h </w:instrText>
            </w:r>
            <w:r>
              <w:rPr>
                <w:noProof/>
                <w:webHidden/>
              </w:rPr>
            </w:r>
          </w:ins>
          <w:r>
            <w:rPr>
              <w:noProof/>
              <w:webHidden/>
            </w:rPr>
            <w:fldChar w:fldCharType="separate"/>
          </w:r>
          <w:ins w:id="58" w:author="Ashwin Ahuja" w:date="2015-10-31T13:28:00Z">
            <w:r>
              <w:rPr>
                <w:noProof/>
                <w:webHidden/>
              </w:rPr>
              <w:t>18</w:t>
            </w:r>
            <w:r>
              <w:rPr>
                <w:noProof/>
                <w:webHidden/>
              </w:rPr>
              <w:fldChar w:fldCharType="end"/>
            </w:r>
            <w:r w:rsidRPr="009D14EE">
              <w:rPr>
                <w:rStyle w:val="Hyperlink"/>
                <w:noProof/>
              </w:rPr>
              <w:fldChar w:fldCharType="end"/>
            </w:r>
          </w:ins>
        </w:p>
        <w:p w14:paraId="5090CD7F" w14:textId="20C303D8" w:rsidR="003C0B83" w:rsidRDefault="003C0B83">
          <w:pPr>
            <w:pStyle w:val="TOC2"/>
            <w:tabs>
              <w:tab w:val="right" w:leader="dot" w:pos="9736"/>
            </w:tabs>
            <w:rPr>
              <w:ins w:id="59" w:author="Ashwin Ahuja" w:date="2015-10-31T13:28:00Z"/>
              <w:rFonts w:eastAsiaTheme="minorEastAsia"/>
              <w:noProof/>
              <w:lang w:eastAsia="en-GB"/>
            </w:rPr>
          </w:pPr>
          <w:ins w:id="60"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"_Toc434061464"</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Flight System</w:t>
            </w:r>
            <w:r>
              <w:rPr>
                <w:noProof/>
                <w:webHidden/>
              </w:rPr>
              <w:tab/>
            </w:r>
            <w:r>
              <w:rPr>
                <w:noProof/>
                <w:webHidden/>
              </w:rPr>
              <w:fldChar w:fldCharType="begin"/>
            </w:r>
            <w:r>
              <w:rPr>
                <w:noProof/>
                <w:webHidden/>
              </w:rPr>
              <w:instrText xml:space="preserve"> PAGEREF _Toc434061464 \h </w:instrText>
            </w:r>
            <w:r>
              <w:rPr>
                <w:noProof/>
                <w:webHidden/>
              </w:rPr>
            </w:r>
          </w:ins>
          <w:r>
            <w:rPr>
              <w:noProof/>
              <w:webHidden/>
            </w:rPr>
            <w:fldChar w:fldCharType="separate"/>
          </w:r>
          <w:ins w:id="61" w:author="Ashwin Ahuja" w:date="2015-10-31T13:28:00Z">
            <w:r>
              <w:rPr>
                <w:noProof/>
                <w:webHidden/>
              </w:rPr>
              <w:t>18</w:t>
            </w:r>
            <w:r>
              <w:rPr>
                <w:noProof/>
                <w:webHidden/>
              </w:rPr>
              <w:fldChar w:fldCharType="end"/>
            </w:r>
            <w:r w:rsidRPr="009D14EE">
              <w:rPr>
                <w:rStyle w:val="Hyperlink"/>
                <w:noProof/>
              </w:rPr>
              <w:fldChar w:fldCharType="end"/>
            </w:r>
          </w:ins>
        </w:p>
        <w:p w14:paraId="5E2858BA" w14:textId="7F131B35" w:rsidR="003C0B83" w:rsidRDefault="003C0B83">
          <w:pPr>
            <w:pStyle w:val="TOC3"/>
            <w:tabs>
              <w:tab w:val="right" w:leader="dot" w:pos="9736"/>
            </w:tabs>
            <w:rPr>
              <w:ins w:id="62" w:author="Ashwin Ahuja" w:date="2015-10-31T13:28:00Z"/>
              <w:rFonts w:eastAsiaTheme="minorEastAsia"/>
              <w:noProof/>
              <w:lang w:eastAsia="en-GB"/>
            </w:rPr>
          </w:pPr>
          <w:ins w:id="63"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"_Toc434061465"</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Battery – Turnigy Nano-Tech 3s (11.1V) 850mAh</w:t>
            </w:r>
            <w:r>
              <w:rPr>
                <w:noProof/>
                <w:webHidden/>
              </w:rPr>
              <w:tab/>
            </w:r>
            <w:r>
              <w:rPr>
                <w:noProof/>
                <w:webHidden/>
              </w:rPr>
              <w:fldChar w:fldCharType="begin"/>
            </w:r>
            <w:r>
              <w:rPr>
                <w:noProof/>
                <w:webHidden/>
              </w:rPr>
              <w:instrText xml:space="preserve"> PAGEREF _Toc434061465 \h </w:instrText>
            </w:r>
            <w:r>
              <w:rPr>
                <w:noProof/>
                <w:webHidden/>
              </w:rPr>
            </w:r>
          </w:ins>
          <w:r>
            <w:rPr>
              <w:noProof/>
              <w:webHidden/>
            </w:rPr>
            <w:fldChar w:fldCharType="separate"/>
          </w:r>
          <w:ins w:id="64" w:author="Ashwin Ahuja" w:date="2015-10-31T13:28:00Z">
            <w:r>
              <w:rPr>
                <w:noProof/>
                <w:webHidden/>
              </w:rPr>
              <w:t>18</w:t>
            </w:r>
            <w:r>
              <w:rPr>
                <w:noProof/>
                <w:webHidden/>
              </w:rPr>
              <w:fldChar w:fldCharType="end"/>
            </w:r>
            <w:r w:rsidRPr="009D14EE">
              <w:rPr>
                <w:rStyle w:val="Hyperlink"/>
                <w:noProof/>
              </w:rPr>
              <w:fldChar w:fldCharType="end"/>
            </w:r>
          </w:ins>
        </w:p>
        <w:p w14:paraId="4CE0BE5F" w14:textId="0ADB4945" w:rsidR="003C0B83" w:rsidRDefault="003C0B83">
          <w:pPr>
            <w:pStyle w:val="TOC3"/>
            <w:tabs>
              <w:tab w:val="right" w:leader="dot" w:pos="9736"/>
            </w:tabs>
            <w:rPr>
              <w:ins w:id="65" w:author="Ashwin Ahuja" w:date="2015-10-31T13:28:00Z"/>
              <w:rFonts w:eastAsiaTheme="minorEastAsia"/>
              <w:noProof/>
              <w:lang w:eastAsia="en-GB"/>
            </w:rPr>
          </w:pPr>
          <w:ins w:id="66"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"_Toc434061466"</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Motors – Turnigy Outrunner v2</w:t>
            </w:r>
            <w:r>
              <w:rPr>
                <w:noProof/>
                <w:webHidden/>
              </w:rPr>
              <w:tab/>
            </w:r>
            <w:r>
              <w:rPr>
                <w:noProof/>
                <w:webHidden/>
              </w:rPr>
              <w:fldChar w:fldCharType="begin"/>
            </w:r>
            <w:r>
              <w:rPr>
                <w:noProof/>
                <w:webHidden/>
              </w:rPr>
              <w:instrText xml:space="preserve"> PAGEREF _Toc434061466 \h </w:instrText>
            </w:r>
            <w:r>
              <w:rPr>
                <w:noProof/>
                <w:webHidden/>
              </w:rPr>
            </w:r>
          </w:ins>
          <w:r>
            <w:rPr>
              <w:noProof/>
              <w:webHidden/>
            </w:rPr>
            <w:fldChar w:fldCharType="separate"/>
          </w:r>
          <w:ins w:id="67" w:author="Ashwin Ahuja" w:date="2015-10-31T13:28:00Z">
            <w:r>
              <w:rPr>
                <w:noProof/>
                <w:webHidden/>
              </w:rPr>
              <w:t>19</w:t>
            </w:r>
            <w:r>
              <w:rPr>
                <w:noProof/>
                <w:webHidden/>
              </w:rPr>
              <w:fldChar w:fldCharType="end"/>
            </w:r>
            <w:r w:rsidRPr="009D14EE">
              <w:rPr>
                <w:rStyle w:val="Hyperlink"/>
                <w:noProof/>
              </w:rPr>
              <w:fldChar w:fldCharType="end"/>
            </w:r>
          </w:ins>
        </w:p>
        <w:p w14:paraId="64F42471" w14:textId="65747D1F" w:rsidR="003C0B83" w:rsidRDefault="003C0B83">
          <w:pPr>
            <w:pStyle w:val="TOC3"/>
            <w:tabs>
              <w:tab w:val="right" w:leader="dot" w:pos="9736"/>
            </w:tabs>
            <w:rPr>
              <w:ins w:id="68" w:author="Ashwin Ahuja" w:date="2015-10-31T13:28:00Z"/>
              <w:rFonts w:eastAsiaTheme="minorEastAsia"/>
              <w:noProof/>
              <w:lang w:eastAsia="en-GB"/>
            </w:rPr>
          </w:pPr>
          <w:ins w:id="69"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"_Toc434061467"</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Control Board – HobbyKing i86</w:t>
            </w:r>
            <w:r>
              <w:rPr>
                <w:noProof/>
                <w:webHidden/>
              </w:rPr>
              <w:tab/>
            </w:r>
            <w:r>
              <w:rPr>
                <w:noProof/>
                <w:webHidden/>
              </w:rPr>
              <w:fldChar w:fldCharType="begin"/>
            </w:r>
            <w:r>
              <w:rPr>
                <w:noProof/>
                <w:webHidden/>
              </w:rPr>
              <w:instrText xml:space="preserve"> PAGEREF _Toc434061467 \h </w:instrText>
            </w:r>
            <w:r>
              <w:rPr>
                <w:noProof/>
                <w:webHidden/>
              </w:rPr>
            </w:r>
          </w:ins>
          <w:r>
            <w:rPr>
              <w:noProof/>
              <w:webHidden/>
            </w:rPr>
            <w:fldChar w:fldCharType="separate"/>
          </w:r>
          <w:ins w:id="70" w:author="Ashwin Ahuja" w:date="2015-10-31T13:28:00Z">
            <w:r>
              <w:rPr>
                <w:noProof/>
                <w:webHidden/>
              </w:rPr>
              <w:t>20</w:t>
            </w:r>
            <w:r>
              <w:rPr>
                <w:noProof/>
                <w:webHidden/>
              </w:rPr>
              <w:fldChar w:fldCharType="end"/>
            </w:r>
            <w:r w:rsidRPr="009D14EE">
              <w:rPr>
                <w:rStyle w:val="Hyperlink"/>
                <w:noProof/>
              </w:rPr>
              <w:fldChar w:fldCharType="end"/>
            </w:r>
          </w:ins>
        </w:p>
        <w:p w14:paraId="0526EC67" w14:textId="7F328737" w:rsidR="003C0B83" w:rsidRDefault="003C0B83">
          <w:pPr>
            <w:pStyle w:val="TOC3"/>
            <w:tabs>
              <w:tab w:val="right" w:leader="dot" w:pos="9736"/>
            </w:tabs>
            <w:rPr>
              <w:ins w:id="71" w:author="Ashwin Ahuja" w:date="2015-10-31T13:28:00Z"/>
              <w:rFonts w:eastAsiaTheme="minorEastAsia"/>
              <w:noProof/>
              <w:lang w:eastAsia="en-GB"/>
            </w:rPr>
          </w:pPr>
          <w:ins w:id="72"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"_Toc434061468"</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ESCs – Turnigy Nano Tech 20A</w:t>
            </w:r>
            <w:r>
              <w:rPr>
                <w:noProof/>
                <w:webHidden/>
              </w:rPr>
              <w:tab/>
            </w:r>
            <w:r>
              <w:rPr>
                <w:noProof/>
                <w:webHidden/>
              </w:rPr>
              <w:fldChar w:fldCharType="begin"/>
            </w:r>
            <w:r>
              <w:rPr>
                <w:noProof/>
                <w:webHidden/>
              </w:rPr>
              <w:instrText xml:space="preserve"> PAGEREF _Toc434061468 \h </w:instrText>
            </w:r>
            <w:r>
              <w:rPr>
                <w:noProof/>
                <w:webHidden/>
              </w:rPr>
            </w:r>
          </w:ins>
          <w:r>
            <w:rPr>
              <w:noProof/>
              <w:webHidden/>
            </w:rPr>
            <w:fldChar w:fldCharType="separate"/>
          </w:r>
          <w:ins w:id="73" w:author="Ashwin Ahuja" w:date="2015-10-31T13:28:00Z">
            <w:r>
              <w:rPr>
                <w:noProof/>
                <w:webHidden/>
              </w:rPr>
              <w:t>20</w:t>
            </w:r>
            <w:r>
              <w:rPr>
                <w:noProof/>
                <w:webHidden/>
              </w:rPr>
              <w:fldChar w:fldCharType="end"/>
            </w:r>
            <w:r w:rsidRPr="009D14EE">
              <w:rPr>
                <w:rStyle w:val="Hyperlink"/>
                <w:noProof/>
              </w:rPr>
              <w:fldChar w:fldCharType="end"/>
            </w:r>
          </w:ins>
        </w:p>
        <w:p w14:paraId="4147EDBB" w14:textId="7BB257B8" w:rsidR="003C0B83" w:rsidRDefault="003C0B83">
          <w:pPr>
            <w:pStyle w:val="TOC3"/>
            <w:tabs>
              <w:tab w:val="right" w:leader="dot" w:pos="9736"/>
            </w:tabs>
            <w:rPr>
              <w:ins w:id="74" w:author="Ashwin Ahuja" w:date="2015-10-31T13:28:00Z"/>
              <w:rFonts w:eastAsiaTheme="minorEastAsia"/>
              <w:noProof/>
              <w:lang w:eastAsia="en-GB"/>
            </w:rPr>
          </w:pPr>
          <w:ins w:id="75"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"_Toc434061469"</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TX / RX system – Orange Nano</w:t>
            </w:r>
            <w:r>
              <w:rPr>
                <w:noProof/>
                <w:webHidden/>
              </w:rPr>
              <w:tab/>
            </w:r>
            <w:r>
              <w:rPr>
                <w:noProof/>
                <w:webHidden/>
              </w:rPr>
              <w:fldChar w:fldCharType="begin"/>
            </w:r>
            <w:r>
              <w:rPr>
                <w:noProof/>
                <w:webHidden/>
              </w:rPr>
              <w:instrText xml:space="preserve"> PAGEREF _Toc434061469 \h </w:instrText>
            </w:r>
            <w:r>
              <w:rPr>
                <w:noProof/>
                <w:webHidden/>
              </w:rPr>
            </w:r>
          </w:ins>
          <w:r>
            <w:rPr>
              <w:noProof/>
              <w:webHidden/>
            </w:rPr>
            <w:fldChar w:fldCharType="separate"/>
          </w:r>
          <w:ins w:id="76" w:author="Ashwin Ahuja" w:date="2015-10-31T13:28:00Z">
            <w:r>
              <w:rPr>
                <w:noProof/>
                <w:webHidden/>
              </w:rPr>
              <w:t>20</w:t>
            </w:r>
            <w:r>
              <w:rPr>
                <w:noProof/>
                <w:webHidden/>
              </w:rPr>
              <w:fldChar w:fldCharType="end"/>
            </w:r>
            <w:r w:rsidRPr="009D14EE">
              <w:rPr>
                <w:rStyle w:val="Hyperlink"/>
                <w:noProof/>
              </w:rPr>
              <w:fldChar w:fldCharType="end"/>
            </w:r>
          </w:ins>
        </w:p>
        <w:p w14:paraId="7F77EF41" w14:textId="31241E79" w:rsidR="003C0B83" w:rsidRDefault="003C0B83">
          <w:pPr>
            <w:pStyle w:val="TOC2"/>
            <w:tabs>
              <w:tab w:val="right" w:leader="dot" w:pos="9736"/>
            </w:tabs>
            <w:rPr>
              <w:ins w:id="77" w:author="Ashwin Ahuja" w:date="2015-10-31T13:28:00Z"/>
              <w:rFonts w:eastAsiaTheme="minorEastAsia"/>
              <w:noProof/>
              <w:lang w:eastAsia="en-GB"/>
            </w:rPr>
          </w:pPr>
          <w:ins w:id="78"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"_Toc434061470"</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Sensor System</w:t>
            </w:r>
            <w:r>
              <w:rPr>
                <w:noProof/>
                <w:webHidden/>
              </w:rPr>
              <w:tab/>
            </w:r>
            <w:r>
              <w:rPr>
                <w:noProof/>
                <w:webHidden/>
              </w:rPr>
              <w:fldChar w:fldCharType="begin"/>
            </w:r>
            <w:r>
              <w:rPr>
                <w:noProof/>
                <w:webHidden/>
              </w:rPr>
              <w:instrText xml:space="preserve"> PAGEREF _Toc434061470 \h </w:instrText>
            </w:r>
            <w:r>
              <w:rPr>
                <w:noProof/>
                <w:webHidden/>
              </w:rPr>
            </w:r>
          </w:ins>
          <w:r>
            <w:rPr>
              <w:noProof/>
              <w:webHidden/>
            </w:rPr>
            <w:fldChar w:fldCharType="separate"/>
          </w:r>
          <w:ins w:id="79" w:author="Ashwin Ahuja" w:date="2015-10-31T13:28:00Z">
            <w:r>
              <w:rPr>
                <w:noProof/>
                <w:webHidden/>
              </w:rPr>
              <w:t>20</w:t>
            </w:r>
            <w:r>
              <w:rPr>
                <w:noProof/>
                <w:webHidden/>
              </w:rPr>
              <w:fldChar w:fldCharType="end"/>
            </w:r>
            <w:r w:rsidRPr="009D14EE">
              <w:rPr>
                <w:rStyle w:val="Hyperlink"/>
                <w:noProof/>
              </w:rPr>
              <w:fldChar w:fldCharType="end"/>
            </w:r>
          </w:ins>
        </w:p>
        <w:p w14:paraId="37228607" w14:textId="3A96E620" w:rsidR="003C0B83" w:rsidRDefault="003C0B83">
          <w:pPr>
            <w:pStyle w:val="TOC3"/>
            <w:tabs>
              <w:tab w:val="right" w:leader="dot" w:pos="9736"/>
            </w:tabs>
            <w:rPr>
              <w:ins w:id="80" w:author="Ashwin Ahuja" w:date="2015-10-31T13:28:00Z"/>
              <w:rFonts w:eastAsiaTheme="minorEastAsia"/>
              <w:noProof/>
              <w:lang w:eastAsia="en-GB"/>
            </w:rPr>
          </w:pPr>
          <w:ins w:id="81"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"_Toc434061471"</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Components</w:t>
            </w:r>
            <w:r>
              <w:rPr>
                <w:noProof/>
                <w:webHidden/>
              </w:rPr>
              <w:tab/>
            </w:r>
            <w:r>
              <w:rPr>
                <w:noProof/>
                <w:webHidden/>
              </w:rPr>
              <w:fldChar w:fldCharType="begin"/>
            </w:r>
            <w:r>
              <w:rPr>
                <w:noProof/>
                <w:webHidden/>
              </w:rPr>
              <w:instrText xml:space="preserve"> PAGEREF _Toc434061471 \h </w:instrText>
            </w:r>
            <w:r>
              <w:rPr>
                <w:noProof/>
                <w:webHidden/>
              </w:rPr>
            </w:r>
          </w:ins>
          <w:r>
            <w:rPr>
              <w:noProof/>
              <w:webHidden/>
            </w:rPr>
            <w:fldChar w:fldCharType="separate"/>
          </w:r>
          <w:ins w:id="82" w:author="Ashwin Ahuja" w:date="2015-10-31T13:28:00Z">
            <w:r>
              <w:rPr>
                <w:noProof/>
                <w:webHidden/>
              </w:rPr>
              <w:t>20</w:t>
            </w:r>
            <w:r>
              <w:rPr>
                <w:noProof/>
                <w:webHidden/>
              </w:rPr>
              <w:fldChar w:fldCharType="end"/>
            </w:r>
            <w:r w:rsidRPr="009D14EE">
              <w:rPr>
                <w:rStyle w:val="Hyperlink"/>
                <w:noProof/>
              </w:rPr>
              <w:fldChar w:fldCharType="end"/>
            </w:r>
          </w:ins>
        </w:p>
        <w:p w14:paraId="427C864C" w14:textId="625CC5EC" w:rsidR="003C0B83" w:rsidRDefault="003C0B83">
          <w:pPr>
            <w:pStyle w:val="TOC3"/>
            <w:tabs>
              <w:tab w:val="right" w:leader="dot" w:pos="9736"/>
            </w:tabs>
            <w:rPr>
              <w:ins w:id="83" w:author="Ashwin Ahuja" w:date="2015-10-31T13:28:00Z"/>
              <w:rFonts w:eastAsiaTheme="minorEastAsia"/>
              <w:noProof/>
              <w:lang w:eastAsia="en-GB"/>
            </w:rPr>
          </w:pPr>
          <w:ins w:id="84"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"_Toc434061472"</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PCBs</w:t>
            </w:r>
            <w:r>
              <w:rPr>
                <w:noProof/>
                <w:webHidden/>
              </w:rPr>
              <w:tab/>
            </w:r>
            <w:r>
              <w:rPr>
                <w:noProof/>
                <w:webHidden/>
              </w:rPr>
              <w:fldChar w:fldCharType="begin"/>
            </w:r>
            <w:r>
              <w:rPr>
                <w:noProof/>
                <w:webHidden/>
              </w:rPr>
              <w:instrText xml:space="preserve"> PAGEREF _Toc434061472 \h </w:instrText>
            </w:r>
            <w:r>
              <w:rPr>
                <w:noProof/>
                <w:webHidden/>
              </w:rPr>
            </w:r>
          </w:ins>
          <w:r>
            <w:rPr>
              <w:noProof/>
              <w:webHidden/>
            </w:rPr>
            <w:fldChar w:fldCharType="separate"/>
          </w:r>
          <w:ins w:id="85" w:author="Ashwin Ahuja" w:date="2015-10-31T13:28:00Z">
            <w:r>
              <w:rPr>
                <w:noProof/>
                <w:webHidden/>
              </w:rPr>
              <w:t>21</w:t>
            </w:r>
            <w:r>
              <w:rPr>
                <w:noProof/>
                <w:webHidden/>
              </w:rPr>
              <w:fldChar w:fldCharType="end"/>
            </w:r>
            <w:r w:rsidRPr="009D14EE">
              <w:rPr>
                <w:rStyle w:val="Hyperlink"/>
                <w:noProof/>
              </w:rPr>
              <w:fldChar w:fldCharType="end"/>
            </w:r>
          </w:ins>
        </w:p>
        <w:p w14:paraId="3E38DD96" w14:textId="5830FC1C" w:rsidR="003C0B83" w:rsidRDefault="003C0B83">
          <w:pPr>
            <w:pStyle w:val="TOC2"/>
            <w:tabs>
              <w:tab w:val="right" w:leader="dot" w:pos="9736"/>
            </w:tabs>
            <w:rPr>
              <w:ins w:id="86" w:author="Ashwin Ahuja" w:date="2015-10-31T13:28:00Z"/>
              <w:rFonts w:eastAsiaTheme="minorEastAsia"/>
              <w:noProof/>
              <w:lang w:eastAsia="en-GB"/>
            </w:rPr>
          </w:pPr>
          <w:ins w:id="87"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"_Toc434061473"</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Camera System</w:t>
            </w:r>
            <w:r>
              <w:rPr>
                <w:noProof/>
                <w:webHidden/>
              </w:rPr>
              <w:tab/>
            </w:r>
            <w:r>
              <w:rPr>
                <w:noProof/>
                <w:webHidden/>
              </w:rPr>
              <w:fldChar w:fldCharType="begin"/>
            </w:r>
            <w:r>
              <w:rPr>
                <w:noProof/>
                <w:webHidden/>
              </w:rPr>
              <w:instrText xml:space="preserve"> PAGEREF _Toc434061473 \h </w:instrText>
            </w:r>
            <w:r>
              <w:rPr>
                <w:noProof/>
                <w:webHidden/>
              </w:rPr>
            </w:r>
          </w:ins>
          <w:r>
            <w:rPr>
              <w:noProof/>
              <w:webHidden/>
            </w:rPr>
            <w:fldChar w:fldCharType="separate"/>
          </w:r>
          <w:ins w:id="88" w:author="Ashwin Ahuja" w:date="2015-10-31T13:28:00Z">
            <w:r>
              <w:rPr>
                <w:noProof/>
                <w:webHidden/>
              </w:rPr>
              <w:t>22</w:t>
            </w:r>
            <w:r>
              <w:rPr>
                <w:noProof/>
                <w:webHidden/>
              </w:rPr>
              <w:fldChar w:fldCharType="end"/>
            </w:r>
            <w:r w:rsidRPr="009D14EE">
              <w:rPr>
                <w:rStyle w:val="Hyperlink"/>
                <w:noProof/>
              </w:rPr>
              <w:fldChar w:fldCharType="end"/>
            </w:r>
          </w:ins>
        </w:p>
        <w:p w14:paraId="2699A460" w14:textId="56BF54DD" w:rsidR="003C0B83" w:rsidRDefault="003C0B83">
          <w:pPr>
            <w:pStyle w:val="TOC2"/>
            <w:tabs>
              <w:tab w:val="right" w:leader="dot" w:pos="9736"/>
            </w:tabs>
            <w:rPr>
              <w:ins w:id="89" w:author="Ashwin Ahuja" w:date="2015-10-31T13:28:00Z"/>
              <w:rFonts w:eastAsiaTheme="minorEastAsia"/>
              <w:noProof/>
              <w:lang w:eastAsia="en-GB"/>
            </w:rPr>
          </w:pPr>
          <w:ins w:id="90"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"_Toc434061474"</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Communications</w:t>
            </w:r>
            <w:r>
              <w:rPr>
                <w:noProof/>
                <w:webHidden/>
              </w:rPr>
              <w:tab/>
            </w:r>
            <w:r>
              <w:rPr>
                <w:noProof/>
                <w:webHidden/>
              </w:rPr>
              <w:fldChar w:fldCharType="begin"/>
            </w:r>
            <w:r>
              <w:rPr>
                <w:noProof/>
                <w:webHidden/>
              </w:rPr>
              <w:instrText xml:space="preserve"> PAGEREF _Toc434061474 \h </w:instrText>
            </w:r>
            <w:r>
              <w:rPr>
                <w:noProof/>
                <w:webHidden/>
              </w:rPr>
            </w:r>
          </w:ins>
          <w:r>
            <w:rPr>
              <w:noProof/>
              <w:webHidden/>
            </w:rPr>
            <w:fldChar w:fldCharType="separate"/>
          </w:r>
          <w:ins w:id="91" w:author="Ashwin Ahuja" w:date="2015-10-31T13:28:00Z">
            <w:r>
              <w:rPr>
                <w:noProof/>
                <w:webHidden/>
              </w:rPr>
              <w:t>23</w:t>
            </w:r>
            <w:r>
              <w:rPr>
                <w:noProof/>
                <w:webHidden/>
              </w:rPr>
              <w:fldChar w:fldCharType="end"/>
            </w:r>
            <w:r w:rsidRPr="009D14EE">
              <w:rPr>
                <w:rStyle w:val="Hyperlink"/>
                <w:noProof/>
              </w:rPr>
              <w:fldChar w:fldCharType="end"/>
            </w:r>
          </w:ins>
        </w:p>
        <w:p w14:paraId="6F43CB64" w14:textId="7CF76C64" w:rsidR="003C0B83" w:rsidRDefault="003C0B83">
          <w:pPr>
            <w:pStyle w:val="TOC1"/>
            <w:tabs>
              <w:tab w:val="right" w:leader="dot" w:pos="9736"/>
            </w:tabs>
            <w:rPr>
              <w:ins w:id="92" w:author="Ashwin Ahuja" w:date="2015-10-31T13:28:00Z"/>
              <w:rFonts w:eastAsiaTheme="minorEastAsia"/>
              <w:noProof/>
              <w:lang w:eastAsia="en-GB"/>
            </w:rPr>
          </w:pPr>
          <w:ins w:id="93"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"_Toc434061475"</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Software</w:t>
            </w:r>
            <w:r>
              <w:rPr>
                <w:noProof/>
                <w:webHidden/>
              </w:rPr>
              <w:tab/>
            </w:r>
            <w:r>
              <w:rPr>
                <w:noProof/>
                <w:webHidden/>
              </w:rPr>
              <w:fldChar w:fldCharType="begin"/>
            </w:r>
            <w:r>
              <w:rPr>
                <w:noProof/>
                <w:webHidden/>
              </w:rPr>
              <w:instrText xml:space="preserve"> PAGEREF _Toc434061475 \h </w:instrText>
            </w:r>
            <w:r>
              <w:rPr>
                <w:noProof/>
                <w:webHidden/>
              </w:rPr>
            </w:r>
          </w:ins>
          <w:r>
            <w:rPr>
              <w:noProof/>
              <w:webHidden/>
            </w:rPr>
            <w:fldChar w:fldCharType="separate"/>
          </w:r>
          <w:ins w:id="94" w:author="Ashwin Ahuja" w:date="2015-10-31T13:28:00Z">
            <w:r>
              <w:rPr>
                <w:noProof/>
                <w:webHidden/>
              </w:rPr>
              <w:t>25</w:t>
            </w:r>
            <w:r>
              <w:rPr>
                <w:noProof/>
                <w:webHidden/>
              </w:rPr>
              <w:fldChar w:fldCharType="end"/>
            </w:r>
            <w:r w:rsidRPr="009D14EE">
              <w:rPr>
                <w:rStyle w:val="Hyperlink"/>
                <w:noProof/>
              </w:rPr>
              <w:fldChar w:fldCharType="end"/>
            </w:r>
          </w:ins>
        </w:p>
        <w:p w14:paraId="16DEB756" w14:textId="0D1E41EA" w:rsidR="003C0B83" w:rsidRDefault="003C0B83">
          <w:pPr>
            <w:pStyle w:val="TOC2"/>
            <w:tabs>
              <w:tab w:val="right" w:leader="dot" w:pos="9736"/>
            </w:tabs>
            <w:rPr>
              <w:ins w:id="95" w:author="Ashwin Ahuja" w:date="2015-10-31T13:28:00Z"/>
              <w:rFonts w:eastAsiaTheme="minorEastAsia"/>
              <w:noProof/>
              <w:lang w:eastAsia="en-GB"/>
            </w:rPr>
          </w:pPr>
          <w:ins w:id="96"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"_Toc434061476"</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Algorithms</w:t>
            </w:r>
            <w:r>
              <w:rPr>
                <w:noProof/>
                <w:webHidden/>
              </w:rPr>
              <w:tab/>
            </w:r>
            <w:r>
              <w:rPr>
                <w:noProof/>
                <w:webHidden/>
              </w:rPr>
              <w:fldChar w:fldCharType="begin"/>
            </w:r>
            <w:r>
              <w:rPr>
                <w:noProof/>
                <w:webHidden/>
              </w:rPr>
              <w:instrText xml:space="preserve"> PAGEREF _Toc434061476 \h </w:instrText>
            </w:r>
            <w:r>
              <w:rPr>
                <w:noProof/>
                <w:webHidden/>
              </w:rPr>
            </w:r>
          </w:ins>
          <w:r>
            <w:rPr>
              <w:noProof/>
              <w:webHidden/>
            </w:rPr>
            <w:fldChar w:fldCharType="separate"/>
          </w:r>
          <w:ins w:id="97" w:author="Ashwin Ahuja" w:date="2015-10-31T13:28:00Z">
            <w:r>
              <w:rPr>
                <w:noProof/>
                <w:webHidden/>
              </w:rPr>
              <w:t>25</w:t>
            </w:r>
            <w:r>
              <w:rPr>
                <w:noProof/>
                <w:webHidden/>
              </w:rPr>
              <w:fldChar w:fldCharType="end"/>
            </w:r>
            <w:r w:rsidRPr="009D14EE">
              <w:rPr>
                <w:rStyle w:val="Hyperlink"/>
                <w:noProof/>
              </w:rPr>
              <w:fldChar w:fldCharType="end"/>
            </w:r>
          </w:ins>
        </w:p>
        <w:p w14:paraId="792C2964" w14:textId="05DE3A1C" w:rsidR="003C0B83" w:rsidRDefault="003C0B83">
          <w:pPr>
            <w:pStyle w:val="TOC2"/>
            <w:tabs>
              <w:tab w:val="right" w:leader="dot" w:pos="9736"/>
            </w:tabs>
            <w:rPr>
              <w:ins w:id="98" w:author="Ashwin Ahuja" w:date="2015-10-31T13:28:00Z"/>
              <w:rFonts w:eastAsiaTheme="minorEastAsia"/>
              <w:noProof/>
              <w:lang w:eastAsia="en-GB"/>
            </w:rPr>
          </w:pPr>
          <w:ins w:id="99"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"_Toc434061477"</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Website</w:t>
            </w:r>
            <w:r>
              <w:rPr>
                <w:noProof/>
                <w:webHidden/>
              </w:rPr>
              <w:tab/>
            </w:r>
            <w:r>
              <w:rPr>
                <w:noProof/>
                <w:webHidden/>
              </w:rPr>
              <w:fldChar w:fldCharType="begin"/>
            </w:r>
            <w:r>
              <w:rPr>
                <w:noProof/>
                <w:webHidden/>
              </w:rPr>
              <w:instrText xml:space="preserve"> PAGEREF _Toc434061477 \h </w:instrText>
            </w:r>
            <w:r>
              <w:rPr>
                <w:noProof/>
                <w:webHidden/>
              </w:rPr>
            </w:r>
          </w:ins>
          <w:r>
            <w:rPr>
              <w:noProof/>
              <w:webHidden/>
            </w:rPr>
            <w:fldChar w:fldCharType="separate"/>
          </w:r>
          <w:ins w:id="100" w:author="Ashwin Ahuja" w:date="2015-10-31T13:28:00Z">
            <w:r>
              <w:rPr>
                <w:noProof/>
                <w:webHidden/>
              </w:rPr>
              <w:t>27</w:t>
            </w:r>
            <w:r>
              <w:rPr>
                <w:noProof/>
                <w:webHidden/>
              </w:rPr>
              <w:fldChar w:fldCharType="end"/>
            </w:r>
            <w:r w:rsidRPr="009D14EE">
              <w:rPr>
                <w:rStyle w:val="Hyperlink"/>
                <w:noProof/>
              </w:rPr>
              <w:fldChar w:fldCharType="end"/>
            </w:r>
          </w:ins>
        </w:p>
        <w:p w14:paraId="2E3CE8A6" w14:textId="60F26460" w:rsidR="003C0B83" w:rsidRDefault="003C0B83">
          <w:pPr>
            <w:pStyle w:val="TOC2"/>
            <w:tabs>
              <w:tab w:val="right" w:leader="dot" w:pos="9736"/>
            </w:tabs>
            <w:rPr>
              <w:ins w:id="101" w:author="Ashwin Ahuja" w:date="2015-10-31T13:28:00Z"/>
              <w:rFonts w:eastAsiaTheme="minorEastAsia"/>
              <w:noProof/>
              <w:lang w:eastAsia="en-GB"/>
            </w:rPr>
          </w:pPr>
          <w:ins w:id="102"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"_Toc434061478"</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Can Code</w:t>
            </w:r>
            <w:r>
              <w:rPr>
                <w:noProof/>
                <w:webHidden/>
              </w:rPr>
              <w:tab/>
            </w:r>
            <w:r>
              <w:rPr>
                <w:noProof/>
                <w:webHidden/>
              </w:rPr>
              <w:fldChar w:fldCharType="begin"/>
            </w:r>
            <w:r>
              <w:rPr>
                <w:noProof/>
                <w:webHidden/>
              </w:rPr>
              <w:instrText xml:space="preserve"> PAGEREF _Toc434061478 \h </w:instrText>
            </w:r>
            <w:r>
              <w:rPr>
                <w:noProof/>
                <w:webHidden/>
              </w:rPr>
            </w:r>
          </w:ins>
          <w:r>
            <w:rPr>
              <w:noProof/>
              <w:webHidden/>
            </w:rPr>
            <w:fldChar w:fldCharType="separate"/>
          </w:r>
          <w:ins w:id="103" w:author="Ashwin Ahuja" w:date="2015-10-31T13:28:00Z">
            <w:r>
              <w:rPr>
                <w:noProof/>
                <w:webHidden/>
              </w:rPr>
              <w:t>27</w:t>
            </w:r>
            <w:r>
              <w:rPr>
                <w:noProof/>
                <w:webHidden/>
              </w:rPr>
              <w:fldChar w:fldCharType="end"/>
            </w:r>
            <w:r w:rsidRPr="009D14EE">
              <w:rPr>
                <w:rStyle w:val="Hyperlink"/>
                <w:noProof/>
              </w:rPr>
              <w:fldChar w:fldCharType="end"/>
            </w:r>
          </w:ins>
        </w:p>
        <w:p w14:paraId="71B603F0" w14:textId="4C7306A0" w:rsidR="003C0B83" w:rsidRDefault="003C0B83">
          <w:pPr>
            <w:pStyle w:val="TOC2"/>
            <w:tabs>
              <w:tab w:val="right" w:leader="dot" w:pos="9736"/>
            </w:tabs>
            <w:rPr>
              <w:ins w:id="104" w:author="Ashwin Ahuja" w:date="2015-10-31T13:28:00Z"/>
              <w:rFonts w:eastAsiaTheme="minorEastAsia"/>
              <w:noProof/>
              <w:lang w:eastAsia="en-GB"/>
            </w:rPr>
          </w:pPr>
          <w:ins w:id="105"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"_Toc434061479"</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Base Station</w:t>
            </w:r>
            <w:r>
              <w:rPr>
                <w:noProof/>
                <w:webHidden/>
              </w:rPr>
              <w:tab/>
            </w:r>
            <w:r>
              <w:rPr>
                <w:noProof/>
                <w:webHidden/>
              </w:rPr>
              <w:fldChar w:fldCharType="begin"/>
            </w:r>
            <w:r>
              <w:rPr>
                <w:noProof/>
                <w:webHidden/>
              </w:rPr>
              <w:instrText xml:space="preserve"> PAGEREF _Toc434061479 \h </w:instrText>
            </w:r>
            <w:r>
              <w:rPr>
                <w:noProof/>
                <w:webHidden/>
              </w:rPr>
            </w:r>
          </w:ins>
          <w:r>
            <w:rPr>
              <w:noProof/>
              <w:webHidden/>
            </w:rPr>
            <w:fldChar w:fldCharType="separate"/>
          </w:r>
          <w:ins w:id="106" w:author="Ashwin Ahuja" w:date="2015-10-31T13:28:00Z">
            <w:r>
              <w:rPr>
                <w:noProof/>
                <w:webHidden/>
              </w:rPr>
              <w:t>28</w:t>
            </w:r>
            <w:r>
              <w:rPr>
                <w:noProof/>
                <w:webHidden/>
              </w:rPr>
              <w:fldChar w:fldCharType="end"/>
            </w:r>
            <w:r w:rsidRPr="009D14EE">
              <w:rPr>
                <w:rStyle w:val="Hyperlink"/>
                <w:noProof/>
              </w:rPr>
              <w:fldChar w:fldCharType="end"/>
            </w:r>
          </w:ins>
        </w:p>
        <w:p w14:paraId="6EC21402" w14:textId="38FEAFC2" w:rsidR="003C0B83" w:rsidRDefault="003C0B83">
          <w:pPr>
            <w:pStyle w:val="TOC1"/>
            <w:tabs>
              <w:tab w:val="right" w:leader="dot" w:pos="9736"/>
            </w:tabs>
            <w:rPr>
              <w:ins w:id="107" w:author="Ashwin Ahuja" w:date="2015-10-31T13:28:00Z"/>
              <w:rFonts w:eastAsiaTheme="minorEastAsia"/>
              <w:noProof/>
              <w:lang w:eastAsia="en-GB"/>
            </w:rPr>
          </w:pPr>
          <w:ins w:id="108"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"_Toc434061480"</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Risk Mitigation</w:t>
            </w:r>
            <w:r>
              <w:rPr>
                <w:noProof/>
                <w:webHidden/>
              </w:rPr>
              <w:tab/>
            </w:r>
            <w:r>
              <w:rPr>
                <w:noProof/>
                <w:webHidden/>
              </w:rPr>
              <w:fldChar w:fldCharType="begin"/>
            </w:r>
            <w:r>
              <w:rPr>
                <w:noProof/>
                <w:webHidden/>
              </w:rPr>
              <w:instrText xml:space="preserve"> PAGEREF _Toc434061480 \h </w:instrText>
            </w:r>
            <w:r>
              <w:rPr>
                <w:noProof/>
                <w:webHidden/>
              </w:rPr>
            </w:r>
          </w:ins>
          <w:r>
            <w:rPr>
              <w:noProof/>
              <w:webHidden/>
            </w:rPr>
            <w:fldChar w:fldCharType="separate"/>
          </w:r>
          <w:ins w:id="109" w:author="Ashwin Ahuja" w:date="2015-10-31T13:28:00Z">
            <w:r>
              <w:rPr>
                <w:noProof/>
                <w:webHidden/>
              </w:rPr>
              <w:t>29</w:t>
            </w:r>
            <w:r>
              <w:rPr>
                <w:noProof/>
                <w:webHidden/>
              </w:rPr>
              <w:fldChar w:fldCharType="end"/>
            </w:r>
            <w:r w:rsidRPr="009D14EE">
              <w:rPr>
                <w:rStyle w:val="Hyperlink"/>
                <w:noProof/>
              </w:rPr>
              <w:fldChar w:fldCharType="end"/>
            </w:r>
          </w:ins>
        </w:p>
        <w:p w14:paraId="26867A74" w14:textId="4F82FFB4" w:rsidR="003C0B83" w:rsidRDefault="003C0B83">
          <w:pPr>
            <w:pStyle w:val="TOC1"/>
            <w:tabs>
              <w:tab w:val="right" w:leader="dot" w:pos="9736"/>
            </w:tabs>
            <w:rPr>
              <w:ins w:id="110" w:author="Ashwin Ahuja" w:date="2015-10-31T13:28:00Z"/>
              <w:rFonts w:eastAsiaTheme="minorEastAsia"/>
              <w:noProof/>
              <w:lang w:eastAsia="en-GB"/>
            </w:rPr>
          </w:pPr>
          <w:ins w:id="111" w:author="Ashwin Ahuja" w:date="2015-10-31T13:28:00Z">
            <w:r w:rsidRPr="009D14EE">
              <w:rPr>
                <w:rStyle w:val="Hyperlink"/>
                <w:noProof/>
              </w:rPr>
              <w:lastRenderedPageBreak/>
              <w:fldChar w:fldCharType="begin"/>
            </w:r>
            <w:r w:rsidRPr="009D14EE">
              <w:rPr>
                <w:rStyle w:val="Hyperlink"/>
                <w:noProof/>
              </w:rPr>
              <w:instrText xml:space="preserve"> </w:instrText>
            </w:r>
            <w:r>
              <w:rPr>
                <w:noProof/>
              </w:rPr>
              <w:instrText>HYPERLINK \l "_Toc434061481"</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Gantt Chart</w:t>
            </w:r>
            <w:r>
              <w:rPr>
                <w:noProof/>
                <w:webHidden/>
              </w:rPr>
              <w:tab/>
            </w:r>
            <w:r>
              <w:rPr>
                <w:noProof/>
                <w:webHidden/>
              </w:rPr>
              <w:fldChar w:fldCharType="begin"/>
            </w:r>
            <w:r>
              <w:rPr>
                <w:noProof/>
                <w:webHidden/>
              </w:rPr>
              <w:instrText xml:space="preserve"> PAGEREF _Toc434061481 \h </w:instrText>
            </w:r>
            <w:r>
              <w:rPr>
                <w:noProof/>
                <w:webHidden/>
              </w:rPr>
            </w:r>
          </w:ins>
          <w:r>
            <w:rPr>
              <w:noProof/>
              <w:webHidden/>
            </w:rPr>
            <w:fldChar w:fldCharType="separate"/>
          </w:r>
          <w:ins w:id="112" w:author="Ashwin Ahuja" w:date="2015-10-31T13:28:00Z">
            <w:r>
              <w:rPr>
                <w:noProof/>
                <w:webHidden/>
              </w:rPr>
              <w:t>31</w:t>
            </w:r>
            <w:r>
              <w:rPr>
                <w:noProof/>
                <w:webHidden/>
              </w:rPr>
              <w:fldChar w:fldCharType="end"/>
            </w:r>
            <w:r w:rsidRPr="009D14EE">
              <w:rPr>
                <w:rStyle w:val="Hyperlink"/>
                <w:noProof/>
              </w:rPr>
              <w:fldChar w:fldCharType="end"/>
            </w:r>
          </w:ins>
        </w:p>
        <w:p w14:paraId="10147302" w14:textId="69368697" w:rsidR="003C0B83" w:rsidRDefault="003C0B83">
          <w:pPr>
            <w:pStyle w:val="TOC1"/>
            <w:tabs>
              <w:tab w:val="right" w:leader="dot" w:pos="9736"/>
            </w:tabs>
            <w:rPr>
              <w:ins w:id="113" w:author="Ashwin Ahuja" w:date="2015-10-31T13:28:00Z"/>
              <w:rFonts w:eastAsiaTheme="minorEastAsia"/>
              <w:noProof/>
              <w:lang w:eastAsia="en-GB"/>
            </w:rPr>
          </w:pPr>
          <w:ins w:id="114"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"_Toc434061482"</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Mission Criteria</w:t>
            </w:r>
            <w:r>
              <w:rPr>
                <w:noProof/>
                <w:webHidden/>
              </w:rPr>
              <w:tab/>
            </w:r>
            <w:r>
              <w:rPr>
                <w:noProof/>
                <w:webHidden/>
              </w:rPr>
              <w:fldChar w:fldCharType="begin"/>
            </w:r>
            <w:r>
              <w:rPr>
                <w:noProof/>
                <w:webHidden/>
              </w:rPr>
              <w:instrText xml:space="preserve"> PAGEREF _Toc434061482 \h </w:instrText>
            </w:r>
            <w:r>
              <w:rPr>
                <w:noProof/>
                <w:webHidden/>
              </w:rPr>
            </w:r>
          </w:ins>
          <w:r>
            <w:rPr>
              <w:noProof/>
              <w:webHidden/>
            </w:rPr>
            <w:fldChar w:fldCharType="separate"/>
          </w:r>
          <w:ins w:id="115" w:author="Ashwin Ahuja" w:date="2015-10-31T13:28:00Z">
            <w:r>
              <w:rPr>
                <w:noProof/>
                <w:webHidden/>
              </w:rPr>
              <w:t>32</w:t>
            </w:r>
            <w:r>
              <w:rPr>
                <w:noProof/>
                <w:webHidden/>
              </w:rPr>
              <w:fldChar w:fldCharType="end"/>
            </w:r>
            <w:r w:rsidRPr="009D14EE">
              <w:rPr>
                <w:rStyle w:val="Hyperlink"/>
                <w:noProof/>
              </w:rPr>
              <w:fldChar w:fldCharType="end"/>
            </w:r>
          </w:ins>
        </w:p>
        <w:p w14:paraId="7B8CD669" w14:textId="0A6B5C8C" w:rsidR="003C0B83" w:rsidRDefault="003C0B83">
          <w:pPr>
            <w:pStyle w:val="TOC2"/>
            <w:tabs>
              <w:tab w:val="right" w:leader="dot" w:pos="9736"/>
            </w:tabs>
            <w:rPr>
              <w:ins w:id="116" w:author="Ashwin Ahuja" w:date="2015-10-31T13:28:00Z"/>
              <w:rFonts w:eastAsiaTheme="minorEastAsia"/>
              <w:noProof/>
              <w:lang w:eastAsia="en-GB"/>
            </w:rPr>
          </w:pPr>
          <w:ins w:id="117"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"_Toc434061483"</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Primary Mission</w:t>
            </w:r>
            <w:r>
              <w:rPr>
                <w:noProof/>
                <w:webHidden/>
              </w:rPr>
              <w:tab/>
            </w:r>
            <w:r>
              <w:rPr>
                <w:noProof/>
                <w:webHidden/>
              </w:rPr>
              <w:fldChar w:fldCharType="begin"/>
            </w:r>
            <w:r>
              <w:rPr>
                <w:noProof/>
                <w:webHidden/>
              </w:rPr>
              <w:instrText xml:space="preserve"> PAGEREF _Toc434061483 \h </w:instrText>
            </w:r>
            <w:r>
              <w:rPr>
                <w:noProof/>
                <w:webHidden/>
              </w:rPr>
            </w:r>
          </w:ins>
          <w:r>
            <w:rPr>
              <w:noProof/>
              <w:webHidden/>
            </w:rPr>
            <w:fldChar w:fldCharType="separate"/>
          </w:r>
          <w:ins w:id="118" w:author="Ashwin Ahuja" w:date="2015-10-31T13:28:00Z">
            <w:r>
              <w:rPr>
                <w:noProof/>
                <w:webHidden/>
              </w:rPr>
              <w:t>32</w:t>
            </w:r>
            <w:r>
              <w:rPr>
                <w:noProof/>
                <w:webHidden/>
              </w:rPr>
              <w:fldChar w:fldCharType="end"/>
            </w:r>
            <w:r w:rsidRPr="009D14EE">
              <w:rPr>
                <w:rStyle w:val="Hyperlink"/>
                <w:noProof/>
              </w:rPr>
              <w:fldChar w:fldCharType="end"/>
            </w:r>
          </w:ins>
        </w:p>
        <w:p w14:paraId="650A6D4F" w14:textId="75F15535" w:rsidR="003C0B83" w:rsidRDefault="003C0B83">
          <w:pPr>
            <w:pStyle w:val="TOC2"/>
            <w:tabs>
              <w:tab w:val="right" w:leader="dot" w:pos="9736"/>
            </w:tabs>
            <w:rPr>
              <w:ins w:id="119" w:author="Ashwin Ahuja" w:date="2015-10-31T13:28:00Z"/>
              <w:rFonts w:eastAsiaTheme="minorEastAsia"/>
              <w:noProof/>
              <w:lang w:eastAsia="en-GB"/>
            </w:rPr>
          </w:pPr>
          <w:ins w:id="120" w:author="Ashwin Ahuja" w:date="2015-10-31T13:28:00Z">
            <w:r w:rsidRPr="009D14EE">
              <w:rPr>
                <w:rStyle w:val="Hyperlink"/>
                <w:noProof/>
              </w:rPr>
              <w:fldChar w:fldCharType="begin"/>
            </w:r>
            <w:r w:rsidRPr="009D14EE">
              <w:rPr>
                <w:rStyle w:val="Hyperlink"/>
                <w:noProof/>
              </w:rPr>
              <w:instrText xml:space="preserve"> </w:instrText>
            </w:r>
            <w:r>
              <w:rPr>
                <w:noProof/>
              </w:rPr>
              <w:instrText>HYPERLINK \l "_Toc434061484"</w:instrText>
            </w:r>
            <w:r w:rsidRPr="009D14EE">
              <w:rPr>
                <w:rStyle w:val="Hyperlink"/>
                <w:noProof/>
              </w:rPr>
              <w:instrText xml:space="preserve"> </w:instrText>
            </w:r>
            <w:r w:rsidRPr="009D14EE">
              <w:rPr>
                <w:rStyle w:val="Hyperlink"/>
                <w:noProof/>
              </w:rPr>
            </w:r>
            <w:r w:rsidRPr="009D14EE">
              <w:rPr>
                <w:rStyle w:val="Hyperlink"/>
                <w:noProof/>
              </w:rPr>
              <w:fldChar w:fldCharType="separate"/>
            </w:r>
            <w:r w:rsidRPr="009D14EE">
              <w:rPr>
                <w:rStyle w:val="Hyperlink"/>
                <w:noProof/>
              </w:rPr>
              <w:t>Secondary Mission</w:t>
            </w:r>
            <w:r>
              <w:rPr>
                <w:noProof/>
                <w:webHidden/>
              </w:rPr>
              <w:tab/>
            </w:r>
            <w:r>
              <w:rPr>
                <w:noProof/>
                <w:webHidden/>
              </w:rPr>
              <w:fldChar w:fldCharType="begin"/>
            </w:r>
            <w:r>
              <w:rPr>
                <w:noProof/>
                <w:webHidden/>
              </w:rPr>
              <w:instrText xml:space="preserve"> PAGEREF _Toc434061484 \h </w:instrText>
            </w:r>
            <w:r>
              <w:rPr>
                <w:noProof/>
                <w:webHidden/>
              </w:rPr>
            </w:r>
          </w:ins>
          <w:r>
            <w:rPr>
              <w:noProof/>
              <w:webHidden/>
            </w:rPr>
            <w:fldChar w:fldCharType="separate"/>
          </w:r>
          <w:ins w:id="121" w:author="Ashwin Ahuja" w:date="2015-10-31T13:28:00Z">
            <w:r>
              <w:rPr>
                <w:noProof/>
                <w:webHidden/>
              </w:rPr>
              <w:t>32</w:t>
            </w:r>
            <w:r>
              <w:rPr>
                <w:noProof/>
                <w:webHidden/>
              </w:rPr>
              <w:fldChar w:fldCharType="end"/>
            </w:r>
            <w:r w:rsidRPr="009D14EE">
              <w:rPr>
                <w:rStyle w:val="Hyperlink"/>
                <w:noProof/>
              </w:rPr>
              <w:fldChar w:fldCharType="end"/>
            </w:r>
          </w:ins>
        </w:p>
        <w:p w14:paraId="46AF0883" w14:textId="5C146C00" w:rsidR="001F16AB" w:rsidDel="003C0B83" w:rsidRDefault="001F16AB">
          <w:pPr>
            <w:pStyle w:val="TOC1"/>
            <w:tabs>
              <w:tab w:val="right" w:leader="dot" w:pos="9736"/>
            </w:tabs>
            <w:rPr>
              <w:del w:id="122" w:author="Ashwin Ahuja" w:date="2015-10-31T13:28:00Z"/>
              <w:rFonts w:eastAsiaTheme="minorEastAsia"/>
              <w:noProof/>
              <w:lang w:eastAsia="en-GB"/>
            </w:rPr>
          </w:pPr>
          <w:del w:id="123" w:author="Ashwin Ahuja" w:date="2015-10-31T13:28:00Z">
            <w:r w:rsidRPr="003C0B83" w:rsidDel="003C0B83">
              <w:rPr>
                <w:noProof/>
                <w:rPrChange w:id="124" w:author="Ashwin Ahuja" w:date="2015-10-31T13:28:00Z">
                  <w:rPr>
                    <w:rStyle w:val="Hyperlink"/>
                    <w:noProof/>
                  </w:rPr>
                </w:rPrChange>
              </w:rPr>
              <w:delText>Team Members</w:delText>
            </w:r>
            <w:r w:rsidDel="003C0B83">
              <w:rPr>
                <w:noProof/>
                <w:webHidden/>
              </w:rPr>
              <w:tab/>
            </w:r>
            <w:r w:rsidR="0083008B" w:rsidDel="003C0B83">
              <w:rPr>
                <w:noProof/>
                <w:webHidden/>
              </w:rPr>
              <w:delText>4</w:delText>
            </w:r>
          </w:del>
        </w:p>
        <w:p w14:paraId="43E65412" w14:textId="0A4C4396" w:rsidR="001F16AB" w:rsidDel="003C0B83" w:rsidRDefault="001F16AB">
          <w:pPr>
            <w:pStyle w:val="TOC1"/>
            <w:tabs>
              <w:tab w:val="right" w:leader="dot" w:pos="9736"/>
            </w:tabs>
            <w:rPr>
              <w:del w:id="125" w:author="Ashwin Ahuja" w:date="2015-10-31T13:28:00Z"/>
              <w:rFonts w:eastAsiaTheme="minorEastAsia"/>
              <w:noProof/>
              <w:lang w:eastAsia="en-GB"/>
            </w:rPr>
          </w:pPr>
          <w:del w:id="126" w:author="Ashwin Ahuja" w:date="2015-10-31T13:28:00Z">
            <w:r w:rsidRPr="003C0B83" w:rsidDel="003C0B83">
              <w:rPr>
                <w:noProof/>
                <w:rPrChange w:id="127" w:author="Ashwin Ahuja" w:date="2015-10-31T13:28:00Z">
                  <w:rPr>
                    <w:rStyle w:val="Hyperlink"/>
                    <w:noProof/>
                  </w:rPr>
                </w:rPrChange>
              </w:rPr>
              <w:delText>Brief Overview</w:delText>
            </w:r>
            <w:r w:rsidDel="003C0B83">
              <w:rPr>
                <w:noProof/>
                <w:webHidden/>
              </w:rPr>
              <w:tab/>
            </w:r>
            <w:r w:rsidR="0083008B" w:rsidDel="003C0B83">
              <w:rPr>
                <w:noProof/>
                <w:webHidden/>
              </w:rPr>
              <w:delText>5</w:delText>
            </w:r>
          </w:del>
        </w:p>
        <w:p w14:paraId="7633FF24" w14:textId="07FFDA8C" w:rsidR="001F16AB" w:rsidDel="003C0B83" w:rsidRDefault="001F16AB">
          <w:pPr>
            <w:pStyle w:val="TOC2"/>
            <w:tabs>
              <w:tab w:val="right" w:leader="dot" w:pos="9736"/>
            </w:tabs>
            <w:rPr>
              <w:del w:id="128" w:author="Ashwin Ahuja" w:date="2015-10-31T13:28:00Z"/>
              <w:rFonts w:eastAsiaTheme="minorEastAsia"/>
              <w:noProof/>
              <w:lang w:eastAsia="en-GB"/>
            </w:rPr>
          </w:pPr>
          <w:del w:id="129" w:author="Ashwin Ahuja" w:date="2015-10-31T13:28:00Z">
            <w:r w:rsidRPr="003C0B83" w:rsidDel="003C0B83">
              <w:rPr>
                <w:noProof/>
                <w:rPrChange w:id="130" w:author="Ashwin Ahuja" w:date="2015-10-31T13:28:00Z">
                  <w:rPr>
                    <w:rStyle w:val="Hyperlink"/>
                    <w:noProof/>
                  </w:rPr>
                </w:rPrChange>
              </w:rPr>
              <w:delText>Proposal</w:delText>
            </w:r>
            <w:r w:rsidDel="003C0B83">
              <w:rPr>
                <w:noProof/>
                <w:webHidden/>
              </w:rPr>
              <w:tab/>
            </w:r>
            <w:r w:rsidR="0083008B" w:rsidDel="003C0B83">
              <w:rPr>
                <w:noProof/>
                <w:webHidden/>
              </w:rPr>
              <w:delText>5</w:delText>
            </w:r>
          </w:del>
        </w:p>
        <w:p w14:paraId="43D008A8" w14:textId="6FDE2218" w:rsidR="001F16AB" w:rsidDel="003C0B83" w:rsidRDefault="001F16AB">
          <w:pPr>
            <w:pStyle w:val="TOC2"/>
            <w:tabs>
              <w:tab w:val="right" w:leader="dot" w:pos="9736"/>
            </w:tabs>
            <w:rPr>
              <w:del w:id="131" w:author="Ashwin Ahuja" w:date="2015-10-31T13:28:00Z"/>
              <w:rFonts w:eastAsiaTheme="minorEastAsia"/>
              <w:noProof/>
              <w:lang w:eastAsia="en-GB"/>
            </w:rPr>
          </w:pPr>
          <w:del w:id="132" w:author="Ashwin Ahuja" w:date="2015-10-31T13:28:00Z">
            <w:r w:rsidRPr="003C0B83" w:rsidDel="003C0B83">
              <w:rPr>
                <w:noProof/>
                <w:rPrChange w:id="133" w:author="Ashwin Ahuja" w:date="2015-10-31T13:28:00Z">
                  <w:rPr>
                    <w:rStyle w:val="Hyperlink"/>
                    <w:noProof/>
                  </w:rPr>
                </w:rPrChange>
              </w:rPr>
              <w:delText>Progress Synopsis</w:delText>
            </w:r>
            <w:r w:rsidDel="003C0B83">
              <w:rPr>
                <w:noProof/>
                <w:webHidden/>
              </w:rPr>
              <w:tab/>
            </w:r>
            <w:r w:rsidR="0083008B" w:rsidDel="003C0B83">
              <w:rPr>
                <w:noProof/>
                <w:webHidden/>
              </w:rPr>
              <w:delText>5</w:delText>
            </w:r>
          </w:del>
        </w:p>
        <w:p w14:paraId="1EE8E32F" w14:textId="6DEF9164" w:rsidR="001F16AB" w:rsidDel="003C0B83" w:rsidRDefault="001F16AB">
          <w:pPr>
            <w:pStyle w:val="TOC1"/>
            <w:tabs>
              <w:tab w:val="right" w:leader="dot" w:pos="9736"/>
            </w:tabs>
            <w:rPr>
              <w:del w:id="134" w:author="Ashwin Ahuja" w:date="2015-10-31T13:28:00Z"/>
              <w:rFonts w:eastAsiaTheme="minorEastAsia"/>
              <w:noProof/>
              <w:lang w:eastAsia="en-GB"/>
            </w:rPr>
          </w:pPr>
          <w:del w:id="135" w:author="Ashwin Ahuja" w:date="2015-10-31T13:28:00Z">
            <w:r w:rsidRPr="003C0B83" w:rsidDel="003C0B83">
              <w:rPr>
                <w:noProof/>
                <w:rPrChange w:id="136" w:author="Ashwin Ahuja" w:date="2015-10-31T13:28:00Z">
                  <w:rPr>
                    <w:rStyle w:val="Hyperlink"/>
                    <w:noProof/>
                  </w:rPr>
                </w:rPrChange>
              </w:rPr>
              <w:delText>Outreach</w:delText>
            </w:r>
            <w:r w:rsidDel="003C0B83">
              <w:rPr>
                <w:noProof/>
                <w:webHidden/>
              </w:rPr>
              <w:tab/>
            </w:r>
            <w:r w:rsidR="0083008B" w:rsidDel="003C0B83">
              <w:rPr>
                <w:noProof/>
                <w:webHidden/>
              </w:rPr>
              <w:delText>6</w:delText>
            </w:r>
          </w:del>
        </w:p>
        <w:p w14:paraId="676046DB" w14:textId="5A567FA3" w:rsidR="001F16AB" w:rsidDel="003C0B83" w:rsidRDefault="001F16AB">
          <w:pPr>
            <w:pStyle w:val="TOC2"/>
            <w:tabs>
              <w:tab w:val="right" w:leader="dot" w:pos="9736"/>
            </w:tabs>
            <w:rPr>
              <w:del w:id="137" w:author="Ashwin Ahuja" w:date="2015-10-31T13:28:00Z"/>
              <w:rFonts w:eastAsiaTheme="minorEastAsia"/>
              <w:noProof/>
              <w:lang w:eastAsia="en-GB"/>
            </w:rPr>
          </w:pPr>
          <w:del w:id="138" w:author="Ashwin Ahuja" w:date="2015-10-31T13:28:00Z">
            <w:r w:rsidRPr="003C0B83" w:rsidDel="003C0B83">
              <w:rPr>
                <w:noProof/>
                <w:rPrChange w:id="139" w:author="Ashwin Ahuja" w:date="2015-10-31T13:28:00Z">
                  <w:rPr>
                    <w:rStyle w:val="Hyperlink"/>
                    <w:noProof/>
                  </w:rPr>
                </w:rPrChange>
              </w:rPr>
              <w:delText>Local Community</w:delText>
            </w:r>
            <w:r w:rsidDel="003C0B83">
              <w:rPr>
                <w:noProof/>
                <w:webHidden/>
              </w:rPr>
              <w:tab/>
            </w:r>
            <w:r w:rsidR="0083008B" w:rsidDel="003C0B83">
              <w:rPr>
                <w:noProof/>
                <w:webHidden/>
              </w:rPr>
              <w:delText>6</w:delText>
            </w:r>
          </w:del>
        </w:p>
        <w:p w14:paraId="738B3604" w14:textId="5ABDA914" w:rsidR="001F16AB" w:rsidDel="003C0B83" w:rsidRDefault="001F16AB">
          <w:pPr>
            <w:pStyle w:val="TOC2"/>
            <w:tabs>
              <w:tab w:val="right" w:leader="dot" w:pos="9736"/>
            </w:tabs>
            <w:rPr>
              <w:del w:id="140" w:author="Ashwin Ahuja" w:date="2015-10-31T13:28:00Z"/>
              <w:rFonts w:eastAsiaTheme="minorEastAsia"/>
              <w:noProof/>
              <w:lang w:eastAsia="en-GB"/>
            </w:rPr>
          </w:pPr>
          <w:del w:id="141" w:author="Ashwin Ahuja" w:date="2015-10-31T13:28:00Z">
            <w:r w:rsidRPr="003C0B83" w:rsidDel="003C0B83">
              <w:rPr>
                <w:noProof/>
                <w:rPrChange w:id="142" w:author="Ashwin Ahuja" w:date="2015-10-31T13:28:00Z">
                  <w:rPr>
                    <w:rStyle w:val="Hyperlink"/>
                    <w:noProof/>
                  </w:rPr>
                </w:rPrChange>
              </w:rPr>
              <w:delText>School</w:delText>
            </w:r>
            <w:r w:rsidDel="003C0B83">
              <w:rPr>
                <w:noProof/>
                <w:webHidden/>
              </w:rPr>
              <w:tab/>
            </w:r>
            <w:r w:rsidR="0083008B" w:rsidDel="003C0B83">
              <w:rPr>
                <w:noProof/>
                <w:webHidden/>
              </w:rPr>
              <w:delText>6</w:delText>
            </w:r>
          </w:del>
        </w:p>
        <w:p w14:paraId="3EA43E53" w14:textId="45A1633D" w:rsidR="001F16AB" w:rsidDel="003C0B83" w:rsidRDefault="001F16AB">
          <w:pPr>
            <w:pStyle w:val="TOC2"/>
            <w:tabs>
              <w:tab w:val="right" w:leader="dot" w:pos="9736"/>
            </w:tabs>
            <w:rPr>
              <w:del w:id="143" w:author="Ashwin Ahuja" w:date="2015-10-31T13:28:00Z"/>
              <w:rFonts w:eastAsiaTheme="minorEastAsia"/>
              <w:noProof/>
              <w:lang w:eastAsia="en-GB"/>
            </w:rPr>
          </w:pPr>
          <w:del w:id="144" w:author="Ashwin Ahuja" w:date="2015-10-31T13:28:00Z">
            <w:r w:rsidRPr="003C0B83" w:rsidDel="003C0B83">
              <w:rPr>
                <w:noProof/>
                <w:rPrChange w:id="145" w:author="Ashwin Ahuja" w:date="2015-10-31T13:28:00Z">
                  <w:rPr>
                    <w:rStyle w:val="Hyperlink"/>
                    <w:noProof/>
                  </w:rPr>
                </w:rPrChange>
              </w:rPr>
              <w:delText>The Wider Public</w:delText>
            </w:r>
            <w:r w:rsidDel="003C0B83">
              <w:rPr>
                <w:noProof/>
                <w:webHidden/>
              </w:rPr>
              <w:tab/>
            </w:r>
            <w:r w:rsidR="0083008B" w:rsidDel="003C0B83">
              <w:rPr>
                <w:noProof/>
                <w:webHidden/>
              </w:rPr>
              <w:delText>7</w:delText>
            </w:r>
          </w:del>
        </w:p>
        <w:p w14:paraId="3DF7CE32" w14:textId="088151E3" w:rsidR="001F16AB" w:rsidDel="003C0B83" w:rsidRDefault="001F16AB">
          <w:pPr>
            <w:pStyle w:val="TOC1"/>
            <w:tabs>
              <w:tab w:val="right" w:leader="dot" w:pos="9736"/>
            </w:tabs>
            <w:rPr>
              <w:del w:id="146" w:author="Ashwin Ahuja" w:date="2015-10-31T13:28:00Z"/>
              <w:rFonts w:eastAsiaTheme="minorEastAsia"/>
              <w:noProof/>
              <w:lang w:eastAsia="en-GB"/>
            </w:rPr>
          </w:pPr>
          <w:del w:id="147" w:author="Ashwin Ahuja" w:date="2015-10-31T13:28:00Z">
            <w:r w:rsidRPr="003C0B83" w:rsidDel="003C0B83">
              <w:rPr>
                <w:noProof/>
                <w:rPrChange w:id="148" w:author="Ashwin Ahuja" w:date="2015-10-31T13:28:00Z">
                  <w:rPr>
                    <w:rStyle w:val="Hyperlink"/>
                    <w:noProof/>
                  </w:rPr>
                </w:rPrChange>
              </w:rPr>
              <w:delText>Funding</w:delText>
            </w:r>
            <w:r w:rsidDel="003C0B83">
              <w:rPr>
                <w:noProof/>
                <w:webHidden/>
              </w:rPr>
              <w:tab/>
            </w:r>
            <w:r w:rsidR="0083008B" w:rsidDel="003C0B83">
              <w:rPr>
                <w:noProof/>
                <w:webHidden/>
              </w:rPr>
              <w:delText>8</w:delText>
            </w:r>
          </w:del>
        </w:p>
        <w:p w14:paraId="66AE180C" w14:textId="41CB602B" w:rsidR="001F16AB" w:rsidDel="003C0B83" w:rsidRDefault="001F16AB">
          <w:pPr>
            <w:pStyle w:val="TOC1"/>
            <w:tabs>
              <w:tab w:val="right" w:leader="dot" w:pos="9736"/>
            </w:tabs>
            <w:rPr>
              <w:del w:id="149" w:author="Ashwin Ahuja" w:date="2015-10-31T13:28:00Z"/>
              <w:rFonts w:eastAsiaTheme="minorEastAsia"/>
              <w:noProof/>
              <w:lang w:eastAsia="en-GB"/>
            </w:rPr>
          </w:pPr>
          <w:del w:id="150" w:author="Ashwin Ahuja" w:date="2015-10-31T13:28:00Z">
            <w:r w:rsidRPr="003C0B83" w:rsidDel="003C0B83">
              <w:rPr>
                <w:noProof/>
                <w:rPrChange w:id="151" w:author="Ashwin Ahuja" w:date="2015-10-31T13:28:00Z">
                  <w:rPr>
                    <w:rStyle w:val="Hyperlink"/>
                    <w:noProof/>
                  </w:rPr>
                </w:rPrChange>
              </w:rPr>
              <w:delText>Mechanics</w:delText>
            </w:r>
            <w:r w:rsidDel="003C0B83">
              <w:rPr>
                <w:noProof/>
                <w:webHidden/>
              </w:rPr>
              <w:tab/>
            </w:r>
            <w:r w:rsidR="0083008B" w:rsidDel="003C0B83">
              <w:rPr>
                <w:noProof/>
                <w:webHidden/>
              </w:rPr>
              <w:delText>10</w:delText>
            </w:r>
          </w:del>
        </w:p>
        <w:p w14:paraId="3FDD73EE" w14:textId="5F48CA69" w:rsidR="001F16AB" w:rsidDel="003C0B83" w:rsidRDefault="001F16AB">
          <w:pPr>
            <w:pStyle w:val="TOC2"/>
            <w:tabs>
              <w:tab w:val="right" w:leader="dot" w:pos="9736"/>
            </w:tabs>
            <w:rPr>
              <w:del w:id="152" w:author="Ashwin Ahuja" w:date="2015-10-31T13:28:00Z"/>
              <w:rFonts w:eastAsiaTheme="minorEastAsia"/>
              <w:noProof/>
              <w:lang w:eastAsia="en-GB"/>
            </w:rPr>
          </w:pPr>
          <w:del w:id="153" w:author="Ashwin Ahuja" w:date="2015-10-31T13:28:00Z">
            <w:r w:rsidRPr="003C0B83" w:rsidDel="003C0B83">
              <w:rPr>
                <w:noProof/>
                <w:rPrChange w:id="154" w:author="Ashwin Ahuja" w:date="2015-10-31T13:28:00Z">
                  <w:rPr>
                    <w:rStyle w:val="Hyperlink"/>
                    <w:noProof/>
                  </w:rPr>
                </w:rPrChange>
              </w:rPr>
              <w:delText>The Mechanical Design Team’s Aim:</w:delText>
            </w:r>
            <w:r w:rsidDel="003C0B83">
              <w:rPr>
                <w:noProof/>
                <w:webHidden/>
              </w:rPr>
              <w:tab/>
            </w:r>
            <w:r w:rsidR="0083008B" w:rsidDel="003C0B83">
              <w:rPr>
                <w:noProof/>
                <w:webHidden/>
              </w:rPr>
              <w:delText>10</w:delText>
            </w:r>
          </w:del>
        </w:p>
        <w:p w14:paraId="2DB536B2" w14:textId="01ACB8B7" w:rsidR="001F16AB" w:rsidDel="003C0B83" w:rsidRDefault="001F16AB">
          <w:pPr>
            <w:pStyle w:val="TOC2"/>
            <w:tabs>
              <w:tab w:val="right" w:leader="dot" w:pos="9736"/>
            </w:tabs>
            <w:rPr>
              <w:del w:id="155" w:author="Ashwin Ahuja" w:date="2015-10-31T13:28:00Z"/>
              <w:rFonts w:eastAsiaTheme="minorEastAsia"/>
              <w:noProof/>
              <w:lang w:eastAsia="en-GB"/>
            </w:rPr>
          </w:pPr>
          <w:del w:id="156" w:author="Ashwin Ahuja" w:date="2015-10-31T13:28:00Z">
            <w:r w:rsidRPr="003C0B83" w:rsidDel="003C0B83">
              <w:rPr>
                <w:noProof/>
                <w:rPrChange w:id="157" w:author="Ashwin Ahuja" w:date="2015-10-31T13:28:00Z">
                  <w:rPr>
                    <w:rStyle w:val="Hyperlink"/>
                    <w:noProof/>
                  </w:rPr>
                </w:rPrChange>
              </w:rPr>
              <w:delText>Parachute – Yes / No</w:delText>
            </w:r>
            <w:r w:rsidDel="003C0B83">
              <w:rPr>
                <w:noProof/>
                <w:webHidden/>
              </w:rPr>
              <w:tab/>
            </w:r>
            <w:r w:rsidR="0083008B" w:rsidDel="003C0B83">
              <w:rPr>
                <w:noProof/>
                <w:webHidden/>
              </w:rPr>
              <w:delText>10</w:delText>
            </w:r>
          </w:del>
        </w:p>
        <w:p w14:paraId="1C001E36" w14:textId="393EAD33" w:rsidR="001F16AB" w:rsidDel="003C0B83" w:rsidRDefault="001F16AB">
          <w:pPr>
            <w:pStyle w:val="TOC2"/>
            <w:tabs>
              <w:tab w:val="right" w:leader="dot" w:pos="9736"/>
            </w:tabs>
            <w:rPr>
              <w:del w:id="158" w:author="Ashwin Ahuja" w:date="2015-10-31T13:28:00Z"/>
              <w:rFonts w:eastAsiaTheme="minorEastAsia"/>
              <w:noProof/>
              <w:lang w:eastAsia="en-GB"/>
            </w:rPr>
          </w:pPr>
          <w:del w:id="159" w:author="Ashwin Ahuja" w:date="2015-10-31T13:28:00Z">
            <w:r w:rsidRPr="003C0B83" w:rsidDel="003C0B83">
              <w:rPr>
                <w:noProof/>
                <w:rPrChange w:id="160" w:author="Ashwin Ahuja" w:date="2015-10-31T13:28:00Z">
                  <w:rPr>
                    <w:rStyle w:val="Hyperlink"/>
                    <w:noProof/>
                  </w:rPr>
                </w:rPrChange>
              </w:rPr>
              <w:delText>General Design Creation</w:delText>
            </w:r>
            <w:r w:rsidDel="003C0B83">
              <w:rPr>
                <w:noProof/>
                <w:webHidden/>
              </w:rPr>
              <w:tab/>
            </w:r>
            <w:r w:rsidR="0083008B" w:rsidDel="003C0B83">
              <w:rPr>
                <w:noProof/>
                <w:webHidden/>
              </w:rPr>
              <w:delText>10</w:delText>
            </w:r>
          </w:del>
        </w:p>
        <w:p w14:paraId="4B93C566" w14:textId="5E88C583" w:rsidR="001F16AB" w:rsidDel="003C0B83" w:rsidRDefault="001F16AB">
          <w:pPr>
            <w:pStyle w:val="TOC2"/>
            <w:tabs>
              <w:tab w:val="right" w:leader="dot" w:pos="9736"/>
            </w:tabs>
            <w:rPr>
              <w:del w:id="161" w:author="Ashwin Ahuja" w:date="2015-10-31T13:28:00Z"/>
              <w:rFonts w:eastAsiaTheme="minorEastAsia"/>
              <w:noProof/>
              <w:lang w:eastAsia="en-GB"/>
            </w:rPr>
          </w:pPr>
          <w:del w:id="162" w:author="Ashwin Ahuja" w:date="2015-10-31T13:28:00Z">
            <w:r w:rsidRPr="003C0B83" w:rsidDel="003C0B83">
              <w:rPr>
                <w:noProof/>
                <w:rPrChange w:id="163" w:author="Ashwin Ahuja" w:date="2015-10-31T13:28:00Z">
                  <w:rPr>
                    <w:rStyle w:val="Hyperlink"/>
                    <w:noProof/>
                  </w:rPr>
                </w:rPrChange>
              </w:rPr>
              <w:delText>Refinement of General Design</w:delText>
            </w:r>
            <w:r w:rsidDel="003C0B83">
              <w:rPr>
                <w:noProof/>
                <w:webHidden/>
              </w:rPr>
              <w:tab/>
            </w:r>
            <w:r w:rsidR="0083008B" w:rsidDel="003C0B83">
              <w:rPr>
                <w:noProof/>
                <w:webHidden/>
              </w:rPr>
              <w:delText>14</w:delText>
            </w:r>
          </w:del>
        </w:p>
        <w:p w14:paraId="7F08B457" w14:textId="5C024362" w:rsidR="001F16AB" w:rsidDel="003C0B83" w:rsidRDefault="001F16AB">
          <w:pPr>
            <w:pStyle w:val="TOC2"/>
            <w:tabs>
              <w:tab w:val="right" w:leader="dot" w:pos="9736"/>
            </w:tabs>
            <w:rPr>
              <w:del w:id="164" w:author="Ashwin Ahuja" w:date="2015-10-31T13:28:00Z"/>
              <w:rFonts w:eastAsiaTheme="minorEastAsia"/>
              <w:noProof/>
              <w:lang w:eastAsia="en-GB"/>
            </w:rPr>
          </w:pPr>
          <w:del w:id="165" w:author="Ashwin Ahuja" w:date="2015-10-31T13:28:00Z">
            <w:r w:rsidRPr="003C0B83" w:rsidDel="003C0B83">
              <w:rPr>
                <w:noProof/>
                <w:rPrChange w:id="166" w:author="Ashwin Ahuja" w:date="2015-10-31T13:28:00Z">
                  <w:rPr>
                    <w:rStyle w:val="Hyperlink"/>
                    <w:noProof/>
                  </w:rPr>
                </w:rPrChange>
              </w:rPr>
              <w:delText>Manufacture, Testing and Further Refinement:</w:delText>
            </w:r>
            <w:r w:rsidDel="003C0B83">
              <w:rPr>
                <w:noProof/>
                <w:webHidden/>
              </w:rPr>
              <w:tab/>
            </w:r>
            <w:r w:rsidR="0083008B" w:rsidDel="003C0B83">
              <w:rPr>
                <w:noProof/>
                <w:webHidden/>
              </w:rPr>
              <w:delText>15</w:delText>
            </w:r>
          </w:del>
        </w:p>
        <w:p w14:paraId="0BFB6917" w14:textId="31EFE6C1" w:rsidR="001F16AB" w:rsidDel="003C0B83" w:rsidRDefault="001F16AB">
          <w:pPr>
            <w:pStyle w:val="TOC2"/>
            <w:tabs>
              <w:tab w:val="right" w:leader="dot" w:pos="9736"/>
            </w:tabs>
            <w:rPr>
              <w:del w:id="167" w:author="Ashwin Ahuja" w:date="2015-10-31T13:28:00Z"/>
              <w:rFonts w:eastAsiaTheme="minorEastAsia"/>
              <w:noProof/>
              <w:lang w:eastAsia="en-GB"/>
            </w:rPr>
          </w:pPr>
          <w:del w:id="168" w:author="Ashwin Ahuja" w:date="2015-10-31T13:28:00Z">
            <w:r w:rsidRPr="003C0B83" w:rsidDel="003C0B83">
              <w:rPr>
                <w:noProof/>
                <w:rPrChange w:id="169" w:author="Ashwin Ahuja" w:date="2015-10-31T13:28:00Z">
                  <w:rPr>
                    <w:rStyle w:val="Hyperlink"/>
                    <w:noProof/>
                  </w:rPr>
                </w:rPrChange>
              </w:rPr>
              <w:delText>Materials</w:delText>
            </w:r>
            <w:r w:rsidDel="003C0B83">
              <w:rPr>
                <w:noProof/>
                <w:webHidden/>
              </w:rPr>
              <w:tab/>
            </w:r>
            <w:r w:rsidR="0083008B" w:rsidDel="003C0B83">
              <w:rPr>
                <w:noProof/>
                <w:webHidden/>
              </w:rPr>
              <w:delText>17</w:delText>
            </w:r>
          </w:del>
        </w:p>
        <w:p w14:paraId="46FB5805" w14:textId="5BA656A1" w:rsidR="001F16AB" w:rsidDel="003C0B83" w:rsidRDefault="001F16AB">
          <w:pPr>
            <w:pStyle w:val="TOC1"/>
            <w:tabs>
              <w:tab w:val="right" w:leader="dot" w:pos="9736"/>
            </w:tabs>
            <w:rPr>
              <w:del w:id="170" w:author="Ashwin Ahuja" w:date="2015-10-31T13:28:00Z"/>
              <w:rFonts w:eastAsiaTheme="minorEastAsia"/>
              <w:noProof/>
              <w:lang w:eastAsia="en-GB"/>
            </w:rPr>
          </w:pPr>
          <w:del w:id="171" w:author="Ashwin Ahuja" w:date="2015-10-31T13:28:00Z">
            <w:r w:rsidRPr="003C0B83" w:rsidDel="003C0B83">
              <w:rPr>
                <w:noProof/>
                <w:rPrChange w:id="172" w:author="Ashwin Ahuja" w:date="2015-10-31T13:28:00Z">
                  <w:rPr>
                    <w:rStyle w:val="Hyperlink"/>
                    <w:noProof/>
                  </w:rPr>
                </w:rPrChange>
              </w:rPr>
              <w:delText>Electronics</w:delText>
            </w:r>
            <w:r w:rsidDel="003C0B83">
              <w:rPr>
                <w:noProof/>
                <w:webHidden/>
              </w:rPr>
              <w:tab/>
            </w:r>
            <w:r w:rsidR="0083008B" w:rsidDel="003C0B83">
              <w:rPr>
                <w:noProof/>
                <w:webHidden/>
              </w:rPr>
              <w:delText>18</w:delText>
            </w:r>
          </w:del>
        </w:p>
        <w:p w14:paraId="336C884A" w14:textId="1FA92024" w:rsidR="001F16AB" w:rsidDel="003C0B83" w:rsidRDefault="001F16AB">
          <w:pPr>
            <w:pStyle w:val="TOC2"/>
            <w:tabs>
              <w:tab w:val="right" w:leader="dot" w:pos="9736"/>
            </w:tabs>
            <w:rPr>
              <w:del w:id="173" w:author="Ashwin Ahuja" w:date="2015-10-31T13:28:00Z"/>
              <w:rFonts w:eastAsiaTheme="minorEastAsia"/>
              <w:noProof/>
              <w:lang w:eastAsia="en-GB"/>
            </w:rPr>
          </w:pPr>
          <w:del w:id="174" w:author="Ashwin Ahuja" w:date="2015-10-31T13:28:00Z">
            <w:r w:rsidRPr="003C0B83" w:rsidDel="003C0B83">
              <w:rPr>
                <w:noProof/>
                <w:rPrChange w:id="175" w:author="Ashwin Ahuja" w:date="2015-10-31T13:28:00Z">
                  <w:rPr>
                    <w:rStyle w:val="Hyperlink"/>
                    <w:noProof/>
                  </w:rPr>
                </w:rPrChange>
              </w:rPr>
              <w:delText>Flight System</w:delText>
            </w:r>
            <w:r w:rsidDel="003C0B83">
              <w:rPr>
                <w:noProof/>
                <w:webHidden/>
              </w:rPr>
              <w:tab/>
            </w:r>
            <w:r w:rsidR="0083008B" w:rsidDel="003C0B83">
              <w:rPr>
                <w:noProof/>
                <w:webHidden/>
              </w:rPr>
              <w:delText>18</w:delText>
            </w:r>
          </w:del>
        </w:p>
        <w:p w14:paraId="65B55BDE" w14:textId="6226C403" w:rsidR="001F16AB" w:rsidDel="003C0B83" w:rsidRDefault="001F16AB">
          <w:pPr>
            <w:pStyle w:val="TOC3"/>
            <w:tabs>
              <w:tab w:val="right" w:leader="dot" w:pos="9736"/>
            </w:tabs>
            <w:rPr>
              <w:del w:id="176" w:author="Ashwin Ahuja" w:date="2015-10-31T13:28:00Z"/>
              <w:rFonts w:eastAsiaTheme="minorEastAsia"/>
              <w:noProof/>
              <w:lang w:eastAsia="en-GB"/>
            </w:rPr>
          </w:pPr>
          <w:del w:id="177" w:author="Ashwin Ahuja" w:date="2015-10-31T13:28:00Z">
            <w:r w:rsidRPr="003C0B83" w:rsidDel="003C0B83">
              <w:rPr>
                <w:noProof/>
                <w:rPrChange w:id="178" w:author="Ashwin Ahuja" w:date="2015-10-31T13:28:00Z">
                  <w:rPr>
                    <w:rStyle w:val="Hyperlink"/>
                    <w:noProof/>
                  </w:rPr>
                </w:rPrChange>
              </w:rPr>
              <w:delText>Battery – Turnigy Nano-Tech 3s 850mAh</w:delText>
            </w:r>
            <w:r w:rsidDel="003C0B83">
              <w:rPr>
                <w:noProof/>
                <w:webHidden/>
              </w:rPr>
              <w:tab/>
            </w:r>
            <w:r w:rsidR="0083008B" w:rsidDel="003C0B83">
              <w:rPr>
                <w:noProof/>
                <w:webHidden/>
              </w:rPr>
              <w:delText>18</w:delText>
            </w:r>
          </w:del>
        </w:p>
        <w:p w14:paraId="79923D72" w14:textId="5A7B82F8" w:rsidR="001F16AB" w:rsidDel="003C0B83" w:rsidRDefault="001F16AB">
          <w:pPr>
            <w:pStyle w:val="TOC3"/>
            <w:tabs>
              <w:tab w:val="right" w:leader="dot" w:pos="9736"/>
            </w:tabs>
            <w:rPr>
              <w:del w:id="179" w:author="Ashwin Ahuja" w:date="2015-10-31T13:28:00Z"/>
              <w:rFonts w:eastAsiaTheme="minorEastAsia"/>
              <w:noProof/>
              <w:lang w:eastAsia="en-GB"/>
            </w:rPr>
          </w:pPr>
          <w:del w:id="180" w:author="Ashwin Ahuja" w:date="2015-10-31T13:28:00Z">
            <w:r w:rsidRPr="003C0B83" w:rsidDel="003C0B83">
              <w:rPr>
                <w:noProof/>
                <w:rPrChange w:id="181" w:author="Ashwin Ahuja" w:date="2015-10-31T13:28:00Z">
                  <w:rPr>
                    <w:rStyle w:val="Hyperlink"/>
                    <w:noProof/>
                  </w:rPr>
                </w:rPrChange>
              </w:rPr>
              <w:delText>Motors – Turnigy Outrunner v2</w:delText>
            </w:r>
            <w:r w:rsidDel="003C0B83">
              <w:rPr>
                <w:noProof/>
                <w:webHidden/>
              </w:rPr>
              <w:tab/>
            </w:r>
            <w:r w:rsidR="0083008B" w:rsidDel="003C0B83">
              <w:rPr>
                <w:noProof/>
                <w:webHidden/>
              </w:rPr>
              <w:delText>19</w:delText>
            </w:r>
          </w:del>
        </w:p>
        <w:p w14:paraId="7A4C2A88" w14:textId="592155B9" w:rsidR="001F16AB" w:rsidDel="003C0B83" w:rsidRDefault="001F16AB">
          <w:pPr>
            <w:pStyle w:val="TOC3"/>
            <w:tabs>
              <w:tab w:val="right" w:leader="dot" w:pos="9736"/>
            </w:tabs>
            <w:rPr>
              <w:del w:id="182" w:author="Ashwin Ahuja" w:date="2015-10-31T13:28:00Z"/>
              <w:rFonts w:eastAsiaTheme="minorEastAsia"/>
              <w:noProof/>
              <w:lang w:eastAsia="en-GB"/>
            </w:rPr>
          </w:pPr>
          <w:del w:id="183" w:author="Ashwin Ahuja" w:date="2015-10-31T13:28:00Z">
            <w:r w:rsidRPr="003C0B83" w:rsidDel="003C0B83">
              <w:rPr>
                <w:noProof/>
                <w:rPrChange w:id="184" w:author="Ashwin Ahuja" w:date="2015-10-31T13:28:00Z">
                  <w:rPr>
                    <w:rStyle w:val="Hyperlink"/>
                    <w:noProof/>
                  </w:rPr>
                </w:rPrChange>
              </w:rPr>
              <w:delText>Control Board – HobbyKing i86</w:delText>
            </w:r>
            <w:r w:rsidDel="003C0B83">
              <w:rPr>
                <w:noProof/>
                <w:webHidden/>
              </w:rPr>
              <w:tab/>
            </w:r>
            <w:r w:rsidR="0083008B" w:rsidDel="003C0B83">
              <w:rPr>
                <w:noProof/>
                <w:webHidden/>
              </w:rPr>
              <w:delText>20</w:delText>
            </w:r>
          </w:del>
        </w:p>
        <w:p w14:paraId="5708A7CE" w14:textId="06170E8E" w:rsidR="001F16AB" w:rsidDel="003C0B83" w:rsidRDefault="001F16AB">
          <w:pPr>
            <w:pStyle w:val="TOC3"/>
            <w:tabs>
              <w:tab w:val="right" w:leader="dot" w:pos="9736"/>
            </w:tabs>
            <w:rPr>
              <w:del w:id="185" w:author="Ashwin Ahuja" w:date="2015-10-31T13:28:00Z"/>
              <w:rFonts w:eastAsiaTheme="minorEastAsia"/>
              <w:noProof/>
              <w:lang w:eastAsia="en-GB"/>
            </w:rPr>
          </w:pPr>
          <w:del w:id="186" w:author="Ashwin Ahuja" w:date="2015-10-31T13:28:00Z">
            <w:r w:rsidRPr="003C0B83" w:rsidDel="003C0B83">
              <w:rPr>
                <w:noProof/>
                <w:rPrChange w:id="187" w:author="Ashwin Ahuja" w:date="2015-10-31T13:28:00Z">
                  <w:rPr>
                    <w:rStyle w:val="Hyperlink"/>
                    <w:noProof/>
                  </w:rPr>
                </w:rPrChange>
              </w:rPr>
              <w:delText>ESCs – Turnigy Nano Tech 20A</w:delText>
            </w:r>
            <w:r w:rsidDel="003C0B83">
              <w:rPr>
                <w:noProof/>
                <w:webHidden/>
              </w:rPr>
              <w:tab/>
            </w:r>
            <w:r w:rsidR="0083008B" w:rsidDel="003C0B83">
              <w:rPr>
                <w:noProof/>
                <w:webHidden/>
              </w:rPr>
              <w:delText>20</w:delText>
            </w:r>
          </w:del>
        </w:p>
        <w:p w14:paraId="021A622E" w14:textId="548D43B0" w:rsidR="001F16AB" w:rsidDel="003C0B83" w:rsidRDefault="001F16AB">
          <w:pPr>
            <w:pStyle w:val="TOC3"/>
            <w:tabs>
              <w:tab w:val="right" w:leader="dot" w:pos="9736"/>
            </w:tabs>
            <w:rPr>
              <w:del w:id="188" w:author="Ashwin Ahuja" w:date="2015-10-31T13:28:00Z"/>
              <w:rFonts w:eastAsiaTheme="minorEastAsia"/>
              <w:noProof/>
              <w:lang w:eastAsia="en-GB"/>
            </w:rPr>
          </w:pPr>
          <w:del w:id="189" w:author="Ashwin Ahuja" w:date="2015-10-31T13:28:00Z">
            <w:r w:rsidRPr="003C0B83" w:rsidDel="003C0B83">
              <w:rPr>
                <w:noProof/>
                <w:rPrChange w:id="190" w:author="Ashwin Ahuja" w:date="2015-10-31T13:28:00Z">
                  <w:rPr>
                    <w:rStyle w:val="Hyperlink"/>
                    <w:noProof/>
                  </w:rPr>
                </w:rPrChange>
              </w:rPr>
              <w:delText>TX / RX system – Orange Nano</w:delText>
            </w:r>
            <w:r w:rsidDel="003C0B83">
              <w:rPr>
                <w:noProof/>
                <w:webHidden/>
              </w:rPr>
              <w:tab/>
            </w:r>
            <w:r w:rsidR="0083008B" w:rsidDel="003C0B83">
              <w:rPr>
                <w:noProof/>
                <w:webHidden/>
              </w:rPr>
              <w:delText>20</w:delText>
            </w:r>
          </w:del>
        </w:p>
        <w:p w14:paraId="4935381B" w14:textId="21D99C79" w:rsidR="001F16AB" w:rsidDel="003C0B83" w:rsidRDefault="001F16AB">
          <w:pPr>
            <w:pStyle w:val="TOC2"/>
            <w:tabs>
              <w:tab w:val="right" w:leader="dot" w:pos="9736"/>
            </w:tabs>
            <w:rPr>
              <w:del w:id="191" w:author="Ashwin Ahuja" w:date="2015-10-31T13:28:00Z"/>
              <w:rFonts w:eastAsiaTheme="minorEastAsia"/>
              <w:noProof/>
              <w:lang w:eastAsia="en-GB"/>
            </w:rPr>
          </w:pPr>
          <w:del w:id="192" w:author="Ashwin Ahuja" w:date="2015-10-31T13:28:00Z">
            <w:r w:rsidRPr="003C0B83" w:rsidDel="003C0B83">
              <w:rPr>
                <w:noProof/>
                <w:rPrChange w:id="193" w:author="Ashwin Ahuja" w:date="2015-10-31T13:28:00Z">
                  <w:rPr>
                    <w:rStyle w:val="Hyperlink"/>
                    <w:noProof/>
                  </w:rPr>
                </w:rPrChange>
              </w:rPr>
              <w:delText>Sensor System</w:delText>
            </w:r>
            <w:r w:rsidDel="003C0B83">
              <w:rPr>
                <w:noProof/>
                <w:webHidden/>
              </w:rPr>
              <w:tab/>
            </w:r>
            <w:r w:rsidR="0083008B" w:rsidDel="003C0B83">
              <w:rPr>
                <w:noProof/>
                <w:webHidden/>
              </w:rPr>
              <w:delText>20</w:delText>
            </w:r>
          </w:del>
        </w:p>
        <w:p w14:paraId="19B642E6" w14:textId="79D4B51F" w:rsidR="001F16AB" w:rsidDel="003C0B83" w:rsidRDefault="001F16AB">
          <w:pPr>
            <w:pStyle w:val="TOC3"/>
            <w:tabs>
              <w:tab w:val="right" w:leader="dot" w:pos="9736"/>
            </w:tabs>
            <w:rPr>
              <w:del w:id="194" w:author="Ashwin Ahuja" w:date="2015-10-31T13:28:00Z"/>
              <w:rFonts w:eastAsiaTheme="minorEastAsia"/>
              <w:noProof/>
              <w:lang w:eastAsia="en-GB"/>
            </w:rPr>
          </w:pPr>
          <w:del w:id="195" w:author="Ashwin Ahuja" w:date="2015-10-31T13:28:00Z">
            <w:r w:rsidRPr="003C0B83" w:rsidDel="003C0B83">
              <w:rPr>
                <w:noProof/>
                <w:rPrChange w:id="196" w:author="Ashwin Ahuja" w:date="2015-10-31T13:28:00Z">
                  <w:rPr>
                    <w:rStyle w:val="Hyperlink"/>
                    <w:noProof/>
                  </w:rPr>
                </w:rPrChange>
              </w:rPr>
              <w:delText>Components</w:delText>
            </w:r>
            <w:r w:rsidDel="003C0B83">
              <w:rPr>
                <w:noProof/>
                <w:webHidden/>
              </w:rPr>
              <w:tab/>
            </w:r>
            <w:r w:rsidR="0083008B" w:rsidDel="003C0B83">
              <w:rPr>
                <w:noProof/>
                <w:webHidden/>
              </w:rPr>
              <w:delText>20</w:delText>
            </w:r>
          </w:del>
        </w:p>
        <w:p w14:paraId="003128EE" w14:textId="401DC0C0" w:rsidR="001F16AB" w:rsidDel="003C0B83" w:rsidRDefault="001F16AB">
          <w:pPr>
            <w:pStyle w:val="TOC3"/>
            <w:tabs>
              <w:tab w:val="right" w:leader="dot" w:pos="9736"/>
            </w:tabs>
            <w:rPr>
              <w:del w:id="197" w:author="Ashwin Ahuja" w:date="2015-10-31T13:28:00Z"/>
              <w:rFonts w:eastAsiaTheme="minorEastAsia"/>
              <w:noProof/>
              <w:lang w:eastAsia="en-GB"/>
            </w:rPr>
          </w:pPr>
          <w:del w:id="198" w:author="Ashwin Ahuja" w:date="2015-10-31T13:28:00Z">
            <w:r w:rsidRPr="003C0B83" w:rsidDel="003C0B83">
              <w:rPr>
                <w:noProof/>
                <w:rPrChange w:id="199" w:author="Ashwin Ahuja" w:date="2015-10-31T13:28:00Z">
                  <w:rPr>
                    <w:rStyle w:val="Hyperlink"/>
                    <w:noProof/>
                  </w:rPr>
                </w:rPrChange>
              </w:rPr>
              <w:delText>PCBs</w:delText>
            </w:r>
            <w:r w:rsidDel="003C0B83">
              <w:rPr>
                <w:noProof/>
                <w:webHidden/>
              </w:rPr>
              <w:tab/>
            </w:r>
            <w:r w:rsidR="0083008B" w:rsidDel="003C0B83">
              <w:rPr>
                <w:noProof/>
                <w:webHidden/>
              </w:rPr>
              <w:delText>21</w:delText>
            </w:r>
          </w:del>
        </w:p>
        <w:p w14:paraId="78FBEEDA" w14:textId="64923468" w:rsidR="001F16AB" w:rsidDel="003C0B83" w:rsidRDefault="001F16AB">
          <w:pPr>
            <w:pStyle w:val="TOC2"/>
            <w:tabs>
              <w:tab w:val="right" w:leader="dot" w:pos="9736"/>
            </w:tabs>
            <w:rPr>
              <w:del w:id="200" w:author="Ashwin Ahuja" w:date="2015-10-31T13:28:00Z"/>
              <w:rFonts w:eastAsiaTheme="minorEastAsia"/>
              <w:noProof/>
              <w:lang w:eastAsia="en-GB"/>
            </w:rPr>
          </w:pPr>
          <w:del w:id="201" w:author="Ashwin Ahuja" w:date="2015-10-31T13:28:00Z">
            <w:r w:rsidRPr="003C0B83" w:rsidDel="003C0B83">
              <w:rPr>
                <w:noProof/>
                <w:rPrChange w:id="202" w:author="Ashwin Ahuja" w:date="2015-10-31T13:28:00Z">
                  <w:rPr>
                    <w:rStyle w:val="Hyperlink"/>
                    <w:noProof/>
                  </w:rPr>
                </w:rPrChange>
              </w:rPr>
              <w:delText>Camera System</w:delText>
            </w:r>
            <w:r w:rsidDel="003C0B83">
              <w:rPr>
                <w:noProof/>
                <w:webHidden/>
              </w:rPr>
              <w:tab/>
            </w:r>
            <w:r w:rsidR="0083008B" w:rsidDel="003C0B83">
              <w:rPr>
                <w:noProof/>
                <w:webHidden/>
              </w:rPr>
              <w:delText>22</w:delText>
            </w:r>
          </w:del>
        </w:p>
        <w:p w14:paraId="74070A78" w14:textId="41E7582F" w:rsidR="001F16AB" w:rsidDel="003C0B83" w:rsidRDefault="001F16AB">
          <w:pPr>
            <w:pStyle w:val="TOC2"/>
            <w:tabs>
              <w:tab w:val="right" w:leader="dot" w:pos="9736"/>
            </w:tabs>
            <w:rPr>
              <w:del w:id="203" w:author="Ashwin Ahuja" w:date="2015-10-31T13:28:00Z"/>
              <w:rFonts w:eastAsiaTheme="minorEastAsia"/>
              <w:noProof/>
              <w:lang w:eastAsia="en-GB"/>
            </w:rPr>
          </w:pPr>
          <w:del w:id="204" w:author="Ashwin Ahuja" w:date="2015-10-31T13:28:00Z">
            <w:r w:rsidRPr="003C0B83" w:rsidDel="003C0B83">
              <w:rPr>
                <w:noProof/>
                <w:rPrChange w:id="205" w:author="Ashwin Ahuja" w:date="2015-10-31T13:28:00Z">
                  <w:rPr>
                    <w:rStyle w:val="Hyperlink"/>
                    <w:noProof/>
                  </w:rPr>
                </w:rPrChange>
              </w:rPr>
              <w:delText>Communications</w:delText>
            </w:r>
            <w:r w:rsidDel="003C0B83">
              <w:rPr>
                <w:noProof/>
                <w:webHidden/>
              </w:rPr>
              <w:tab/>
            </w:r>
            <w:r w:rsidR="0083008B" w:rsidDel="003C0B83">
              <w:rPr>
                <w:noProof/>
                <w:webHidden/>
              </w:rPr>
              <w:delText>22</w:delText>
            </w:r>
          </w:del>
        </w:p>
        <w:p w14:paraId="4D298DC3" w14:textId="666B7776" w:rsidR="001F16AB" w:rsidDel="003C0B83" w:rsidRDefault="001F16AB">
          <w:pPr>
            <w:pStyle w:val="TOC1"/>
            <w:tabs>
              <w:tab w:val="right" w:leader="dot" w:pos="9736"/>
            </w:tabs>
            <w:rPr>
              <w:del w:id="206" w:author="Ashwin Ahuja" w:date="2015-10-31T13:28:00Z"/>
              <w:rFonts w:eastAsiaTheme="minorEastAsia"/>
              <w:noProof/>
              <w:lang w:eastAsia="en-GB"/>
            </w:rPr>
          </w:pPr>
          <w:del w:id="207" w:author="Ashwin Ahuja" w:date="2015-10-31T13:28:00Z">
            <w:r w:rsidRPr="003C0B83" w:rsidDel="003C0B83">
              <w:rPr>
                <w:noProof/>
                <w:rPrChange w:id="208" w:author="Ashwin Ahuja" w:date="2015-10-31T13:28:00Z">
                  <w:rPr>
                    <w:rStyle w:val="Hyperlink"/>
                    <w:noProof/>
                  </w:rPr>
                </w:rPrChange>
              </w:rPr>
              <w:delText>Software</w:delText>
            </w:r>
            <w:r w:rsidDel="003C0B83">
              <w:rPr>
                <w:noProof/>
                <w:webHidden/>
              </w:rPr>
              <w:tab/>
            </w:r>
            <w:r w:rsidR="0083008B" w:rsidDel="003C0B83">
              <w:rPr>
                <w:noProof/>
                <w:webHidden/>
              </w:rPr>
              <w:delText>25</w:delText>
            </w:r>
          </w:del>
        </w:p>
        <w:p w14:paraId="4E304888" w14:textId="1D2846C7" w:rsidR="001F16AB" w:rsidDel="003C0B83" w:rsidRDefault="001F16AB">
          <w:pPr>
            <w:pStyle w:val="TOC2"/>
            <w:tabs>
              <w:tab w:val="right" w:leader="dot" w:pos="9736"/>
            </w:tabs>
            <w:rPr>
              <w:del w:id="209" w:author="Ashwin Ahuja" w:date="2015-10-31T13:28:00Z"/>
              <w:rFonts w:eastAsiaTheme="minorEastAsia"/>
              <w:noProof/>
              <w:lang w:eastAsia="en-GB"/>
            </w:rPr>
          </w:pPr>
          <w:del w:id="210" w:author="Ashwin Ahuja" w:date="2015-10-31T13:28:00Z">
            <w:r w:rsidRPr="003C0B83" w:rsidDel="003C0B83">
              <w:rPr>
                <w:noProof/>
                <w:rPrChange w:id="211" w:author="Ashwin Ahuja" w:date="2015-10-31T13:28:00Z">
                  <w:rPr>
                    <w:rStyle w:val="Hyperlink"/>
                    <w:noProof/>
                  </w:rPr>
                </w:rPrChange>
              </w:rPr>
              <w:delText>Algorithms</w:delText>
            </w:r>
            <w:r w:rsidDel="003C0B83">
              <w:rPr>
                <w:noProof/>
                <w:webHidden/>
              </w:rPr>
              <w:tab/>
            </w:r>
            <w:r w:rsidR="0083008B" w:rsidDel="003C0B83">
              <w:rPr>
                <w:noProof/>
                <w:webHidden/>
              </w:rPr>
              <w:delText>25</w:delText>
            </w:r>
          </w:del>
        </w:p>
        <w:p w14:paraId="2D5B6951" w14:textId="78A9B9C3" w:rsidR="001F16AB" w:rsidDel="003C0B83" w:rsidRDefault="001F16AB">
          <w:pPr>
            <w:pStyle w:val="TOC2"/>
            <w:tabs>
              <w:tab w:val="right" w:leader="dot" w:pos="9736"/>
            </w:tabs>
            <w:rPr>
              <w:del w:id="212" w:author="Ashwin Ahuja" w:date="2015-10-31T13:28:00Z"/>
              <w:rFonts w:eastAsiaTheme="minorEastAsia"/>
              <w:noProof/>
              <w:lang w:eastAsia="en-GB"/>
            </w:rPr>
          </w:pPr>
          <w:del w:id="213" w:author="Ashwin Ahuja" w:date="2015-10-31T13:28:00Z">
            <w:r w:rsidRPr="003C0B83" w:rsidDel="003C0B83">
              <w:rPr>
                <w:noProof/>
                <w:rPrChange w:id="214" w:author="Ashwin Ahuja" w:date="2015-10-31T13:28:00Z">
                  <w:rPr>
                    <w:rStyle w:val="Hyperlink"/>
                    <w:noProof/>
                  </w:rPr>
                </w:rPrChange>
              </w:rPr>
              <w:delText>Website</w:delText>
            </w:r>
            <w:r w:rsidDel="003C0B83">
              <w:rPr>
                <w:noProof/>
                <w:webHidden/>
              </w:rPr>
              <w:tab/>
            </w:r>
            <w:r w:rsidR="0083008B" w:rsidDel="003C0B83">
              <w:rPr>
                <w:noProof/>
                <w:webHidden/>
              </w:rPr>
              <w:delText>27</w:delText>
            </w:r>
          </w:del>
        </w:p>
        <w:p w14:paraId="26E40F16" w14:textId="50D4D853" w:rsidR="001F16AB" w:rsidDel="003C0B83" w:rsidRDefault="001F16AB">
          <w:pPr>
            <w:pStyle w:val="TOC2"/>
            <w:tabs>
              <w:tab w:val="right" w:leader="dot" w:pos="9736"/>
            </w:tabs>
            <w:rPr>
              <w:del w:id="215" w:author="Ashwin Ahuja" w:date="2015-10-31T13:28:00Z"/>
              <w:rFonts w:eastAsiaTheme="minorEastAsia"/>
              <w:noProof/>
              <w:lang w:eastAsia="en-GB"/>
            </w:rPr>
          </w:pPr>
          <w:del w:id="216" w:author="Ashwin Ahuja" w:date="2015-10-31T13:28:00Z">
            <w:r w:rsidRPr="003C0B83" w:rsidDel="003C0B83">
              <w:rPr>
                <w:noProof/>
                <w:rPrChange w:id="217" w:author="Ashwin Ahuja" w:date="2015-10-31T13:28:00Z">
                  <w:rPr>
                    <w:rStyle w:val="Hyperlink"/>
                    <w:noProof/>
                  </w:rPr>
                </w:rPrChange>
              </w:rPr>
              <w:delText>Can Code</w:delText>
            </w:r>
            <w:r w:rsidDel="003C0B83">
              <w:rPr>
                <w:noProof/>
                <w:webHidden/>
              </w:rPr>
              <w:tab/>
            </w:r>
            <w:r w:rsidR="0083008B" w:rsidDel="003C0B83">
              <w:rPr>
                <w:noProof/>
                <w:webHidden/>
              </w:rPr>
              <w:delText>27</w:delText>
            </w:r>
          </w:del>
        </w:p>
        <w:p w14:paraId="16237D7C" w14:textId="160D5616" w:rsidR="001F16AB" w:rsidDel="003C0B83" w:rsidRDefault="001F16AB">
          <w:pPr>
            <w:pStyle w:val="TOC2"/>
            <w:tabs>
              <w:tab w:val="right" w:leader="dot" w:pos="9736"/>
            </w:tabs>
            <w:rPr>
              <w:del w:id="218" w:author="Ashwin Ahuja" w:date="2015-10-31T13:28:00Z"/>
              <w:rFonts w:eastAsiaTheme="minorEastAsia"/>
              <w:noProof/>
              <w:lang w:eastAsia="en-GB"/>
            </w:rPr>
          </w:pPr>
          <w:del w:id="219" w:author="Ashwin Ahuja" w:date="2015-10-31T13:28:00Z">
            <w:r w:rsidRPr="003C0B83" w:rsidDel="003C0B83">
              <w:rPr>
                <w:noProof/>
                <w:rPrChange w:id="220" w:author="Ashwin Ahuja" w:date="2015-10-31T13:28:00Z">
                  <w:rPr>
                    <w:rStyle w:val="Hyperlink"/>
                    <w:noProof/>
                  </w:rPr>
                </w:rPrChange>
              </w:rPr>
              <w:delText>Base Station</w:delText>
            </w:r>
            <w:r w:rsidDel="003C0B83">
              <w:rPr>
                <w:noProof/>
                <w:webHidden/>
              </w:rPr>
              <w:tab/>
            </w:r>
            <w:r w:rsidR="0083008B" w:rsidDel="003C0B83">
              <w:rPr>
                <w:noProof/>
                <w:webHidden/>
              </w:rPr>
              <w:delText>28</w:delText>
            </w:r>
          </w:del>
        </w:p>
        <w:p w14:paraId="6A91C441" w14:textId="66D373F8" w:rsidR="001F16AB" w:rsidDel="003C0B83" w:rsidRDefault="001F16AB">
          <w:pPr>
            <w:pStyle w:val="TOC1"/>
            <w:tabs>
              <w:tab w:val="right" w:leader="dot" w:pos="9736"/>
            </w:tabs>
            <w:rPr>
              <w:del w:id="221" w:author="Ashwin Ahuja" w:date="2015-10-31T13:28:00Z"/>
              <w:rFonts w:eastAsiaTheme="minorEastAsia"/>
              <w:noProof/>
              <w:lang w:eastAsia="en-GB"/>
            </w:rPr>
          </w:pPr>
          <w:del w:id="222" w:author="Ashwin Ahuja" w:date="2015-10-31T13:28:00Z">
            <w:r w:rsidRPr="003C0B83" w:rsidDel="003C0B83">
              <w:rPr>
                <w:noProof/>
                <w:rPrChange w:id="223" w:author="Ashwin Ahuja" w:date="2015-10-31T13:28:00Z">
                  <w:rPr>
                    <w:rStyle w:val="Hyperlink"/>
                    <w:noProof/>
                  </w:rPr>
                </w:rPrChange>
              </w:rPr>
              <w:delText>Risk Mitigation</w:delText>
            </w:r>
            <w:r w:rsidDel="003C0B83">
              <w:rPr>
                <w:noProof/>
                <w:webHidden/>
              </w:rPr>
              <w:tab/>
            </w:r>
            <w:r w:rsidR="0083008B" w:rsidDel="003C0B83">
              <w:rPr>
                <w:noProof/>
                <w:webHidden/>
              </w:rPr>
              <w:delText>29</w:delText>
            </w:r>
          </w:del>
        </w:p>
        <w:p w14:paraId="7522D304" w14:textId="5EE31352" w:rsidR="001F16AB" w:rsidDel="003C0B83" w:rsidRDefault="001F16AB">
          <w:pPr>
            <w:pStyle w:val="TOC1"/>
            <w:tabs>
              <w:tab w:val="right" w:leader="dot" w:pos="9736"/>
            </w:tabs>
            <w:rPr>
              <w:del w:id="224" w:author="Ashwin Ahuja" w:date="2015-10-31T13:28:00Z"/>
              <w:rFonts w:eastAsiaTheme="minorEastAsia"/>
              <w:noProof/>
              <w:lang w:eastAsia="en-GB"/>
            </w:rPr>
          </w:pPr>
          <w:del w:id="225" w:author="Ashwin Ahuja" w:date="2015-10-31T13:28:00Z">
            <w:r w:rsidRPr="003C0B83" w:rsidDel="003C0B83">
              <w:rPr>
                <w:noProof/>
                <w:rPrChange w:id="226" w:author="Ashwin Ahuja" w:date="2015-10-31T13:28:00Z">
                  <w:rPr>
                    <w:rStyle w:val="Hyperlink"/>
                    <w:noProof/>
                  </w:rPr>
                </w:rPrChange>
              </w:rPr>
              <w:delText>Gantt Chart</w:delText>
            </w:r>
            <w:r w:rsidDel="003C0B83">
              <w:rPr>
                <w:noProof/>
                <w:webHidden/>
              </w:rPr>
              <w:tab/>
            </w:r>
            <w:r w:rsidR="0083008B" w:rsidDel="003C0B83">
              <w:rPr>
                <w:noProof/>
                <w:webHidden/>
              </w:rPr>
              <w:delText>31</w:delText>
            </w:r>
          </w:del>
        </w:p>
        <w:p w14:paraId="540645C0" w14:textId="3B926AB8" w:rsidR="001F16AB" w:rsidDel="003C0B83" w:rsidRDefault="001F16AB">
          <w:pPr>
            <w:pStyle w:val="TOC1"/>
            <w:tabs>
              <w:tab w:val="right" w:leader="dot" w:pos="9736"/>
            </w:tabs>
            <w:rPr>
              <w:del w:id="227" w:author="Ashwin Ahuja" w:date="2015-10-31T13:28:00Z"/>
              <w:rFonts w:eastAsiaTheme="minorEastAsia"/>
              <w:noProof/>
              <w:lang w:eastAsia="en-GB"/>
            </w:rPr>
          </w:pPr>
          <w:del w:id="228" w:author="Ashwin Ahuja" w:date="2015-10-31T13:28:00Z">
            <w:r w:rsidRPr="003C0B83" w:rsidDel="003C0B83">
              <w:rPr>
                <w:noProof/>
                <w:rPrChange w:id="229" w:author="Ashwin Ahuja" w:date="2015-10-31T13:28:00Z">
                  <w:rPr>
                    <w:rStyle w:val="Hyperlink"/>
                    <w:noProof/>
                  </w:rPr>
                </w:rPrChange>
              </w:rPr>
              <w:delText>Mission Criteria</w:delText>
            </w:r>
            <w:r w:rsidDel="003C0B83">
              <w:rPr>
                <w:noProof/>
                <w:webHidden/>
              </w:rPr>
              <w:tab/>
            </w:r>
            <w:r w:rsidR="0083008B" w:rsidDel="003C0B83">
              <w:rPr>
                <w:noProof/>
                <w:webHidden/>
              </w:rPr>
              <w:delText>32</w:delText>
            </w:r>
          </w:del>
        </w:p>
        <w:p w14:paraId="0FAEB5FD" w14:textId="37E1C1AA" w:rsidR="001F16AB" w:rsidDel="003C0B83" w:rsidRDefault="001F16AB">
          <w:pPr>
            <w:pStyle w:val="TOC2"/>
            <w:tabs>
              <w:tab w:val="right" w:leader="dot" w:pos="9736"/>
            </w:tabs>
            <w:rPr>
              <w:del w:id="230" w:author="Ashwin Ahuja" w:date="2015-10-31T13:28:00Z"/>
              <w:rFonts w:eastAsiaTheme="minorEastAsia"/>
              <w:noProof/>
              <w:lang w:eastAsia="en-GB"/>
            </w:rPr>
          </w:pPr>
          <w:del w:id="231" w:author="Ashwin Ahuja" w:date="2015-10-31T13:28:00Z">
            <w:r w:rsidRPr="003C0B83" w:rsidDel="003C0B83">
              <w:rPr>
                <w:noProof/>
                <w:rPrChange w:id="232" w:author="Ashwin Ahuja" w:date="2015-10-31T13:28:00Z">
                  <w:rPr>
                    <w:rStyle w:val="Hyperlink"/>
                    <w:noProof/>
                  </w:rPr>
                </w:rPrChange>
              </w:rPr>
              <w:delText>Primary Mission</w:delText>
            </w:r>
            <w:r w:rsidDel="003C0B83">
              <w:rPr>
                <w:noProof/>
                <w:webHidden/>
              </w:rPr>
              <w:tab/>
            </w:r>
            <w:r w:rsidR="0083008B" w:rsidDel="003C0B83">
              <w:rPr>
                <w:noProof/>
                <w:webHidden/>
              </w:rPr>
              <w:delText>32</w:delText>
            </w:r>
          </w:del>
        </w:p>
        <w:p w14:paraId="3C885937" w14:textId="62C07DF1" w:rsidR="001F16AB" w:rsidDel="003C0B83" w:rsidRDefault="001F16AB">
          <w:pPr>
            <w:pStyle w:val="TOC2"/>
            <w:tabs>
              <w:tab w:val="right" w:leader="dot" w:pos="9736"/>
            </w:tabs>
            <w:rPr>
              <w:del w:id="233" w:author="Ashwin Ahuja" w:date="2015-10-31T13:28:00Z"/>
              <w:rFonts w:eastAsiaTheme="minorEastAsia"/>
              <w:noProof/>
              <w:lang w:eastAsia="en-GB"/>
            </w:rPr>
          </w:pPr>
          <w:del w:id="234" w:author="Ashwin Ahuja" w:date="2015-10-31T13:28:00Z">
            <w:r w:rsidRPr="003C0B83" w:rsidDel="003C0B83">
              <w:rPr>
                <w:noProof/>
                <w:rPrChange w:id="235" w:author="Ashwin Ahuja" w:date="2015-10-31T13:28:00Z">
                  <w:rPr>
                    <w:rStyle w:val="Hyperlink"/>
                    <w:noProof/>
                  </w:rPr>
                </w:rPrChange>
              </w:rPr>
              <w:delText>Secondary Mission</w:delText>
            </w:r>
            <w:r w:rsidDel="003C0B83">
              <w:rPr>
                <w:noProof/>
                <w:webHidden/>
              </w:rPr>
              <w:tab/>
            </w:r>
            <w:r w:rsidR="0083008B" w:rsidDel="003C0B83">
              <w:rPr>
                <w:noProof/>
                <w:webHidden/>
              </w:rPr>
              <w:delText>32</w:delText>
            </w:r>
          </w:del>
        </w:p>
        <w:p w14:paraId="3F4D33E0" w14:textId="5DF2CCFE" w:rsidR="005B5FA1" w:rsidRDefault="005B5FA1">
          <w:r>
            <w:rPr>
              <w:b/>
              <w:bCs/>
              <w:noProof/>
            </w:rP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77777777" w:rsidR="00893EEF" w:rsidRPr="00201CBA" w:rsidRDefault="003E5A02" w:rsidP="0010554E">
      <w:pPr>
        <w:pStyle w:val="Heading1"/>
        <w:jc w:val="both"/>
      </w:pPr>
      <w:bookmarkStart w:id="236" w:name="_Toc434061447"/>
      <w:r w:rsidRPr="00201CBA">
        <w:lastRenderedPageBreak/>
        <w:t>Team Members</w:t>
      </w:r>
      <w:bookmarkEnd w:id="236"/>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0F53DB59" w:rsidR="003E5A02" w:rsidRDefault="003E5A02" w:rsidP="0010554E">
      <w:pPr>
        <w:jc w:val="both"/>
      </w:pPr>
      <w:r w:rsidRPr="00B10FF0">
        <w:rPr>
          <w:b/>
        </w:rPr>
        <w:t xml:space="preserve">Quentin </w:t>
      </w:r>
      <w:del w:id="237" w:author="Ashwin Ahuja" w:date="2015-10-31T13:20:00Z">
        <w:r w:rsidRPr="00B10FF0" w:rsidDel="0019011A">
          <w:rPr>
            <w:b/>
          </w:rPr>
          <w:delText>Gueroult</w:delText>
        </w:r>
      </w:del>
      <w:ins w:id="238" w:author="Ashwin Ahuja" w:date="2015-10-31T13:20:00Z">
        <w:r w:rsidR="0019011A">
          <w:rPr>
            <w:b/>
          </w:rPr>
          <w:t>Guéroult</w:t>
        </w:r>
      </w:ins>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6C1FE1C2" w:rsidR="003E5A02" w:rsidRDefault="003E5A02" w:rsidP="0010554E">
      <w:pPr>
        <w:jc w:val="both"/>
      </w:pPr>
      <w:del w:id="239" w:author="Ashwin Ahuja" w:date="2015-10-31T13:20:00Z">
        <w:r w:rsidRPr="00B10FF0" w:rsidDel="0019011A">
          <w:rPr>
            <w:b/>
          </w:rPr>
          <w:delText>Montgomery</w:delText>
        </w:r>
      </w:del>
      <w:ins w:id="240" w:author="Ashwin Ahuja" w:date="2015-10-31T13:20:00Z">
        <w:r w:rsidR="0019011A">
          <w:rPr>
            <w:b/>
          </w:rPr>
          <w:t>Monty</w:t>
        </w:r>
      </w:ins>
      <w:r w:rsidRPr="00B10FF0">
        <w:rPr>
          <w:b/>
        </w:rPr>
        <w:t xml:space="preserve"> Evans</w:t>
      </w:r>
      <w:r>
        <w:t xml:space="preserve"> – Monty is a part of the Software and Electronics team, specifically looking at electronics design for the sensor system.</w:t>
      </w:r>
    </w:p>
    <w:p w14:paraId="6F64CF3E" w14:textId="77777777"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23B15A6F" w:rsidR="003E5A02" w:rsidRDefault="003E5A02" w:rsidP="0010554E">
      <w:pPr>
        <w:jc w:val="both"/>
      </w:pPr>
      <w:r w:rsidRPr="0010554E">
        <w:rPr>
          <w:b/>
        </w:rPr>
        <w:t>Nicholas Palmer</w:t>
      </w:r>
      <w:r w:rsidR="0083008B">
        <w:t xml:space="preserve"> – Nick</w:t>
      </w:r>
      <w:r>
        <w:t xml:space="preserve">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sidP="0083008B">
      <w:pPr>
        <w:jc w:val="center"/>
      </w:pPr>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1E24B48F" w:rsidR="0010554E" w:rsidRPr="00970B6F" w:rsidRDefault="00970B6F" w:rsidP="0083008B">
      <w:pPr>
        <w:jc w:val="center"/>
        <w:rPr>
          <w:i/>
        </w:rPr>
      </w:pPr>
      <w:r>
        <w:rPr>
          <w:i/>
        </w:rPr>
        <w:t xml:space="preserve">Figure 1: Team photo – from left to right: James Crompton, Nicholas Palmer, Ashwin Ahuja, Benjamin Yass, Daniel Halstead, Philip Fernandes, William Eustace, </w:t>
      </w:r>
      <w:del w:id="241" w:author="Ashwin Ahuja" w:date="2015-10-31T13:20:00Z">
        <w:r w:rsidDel="0019011A">
          <w:rPr>
            <w:i/>
          </w:rPr>
          <w:delText>Montgomery</w:delText>
        </w:r>
      </w:del>
      <w:ins w:id="242" w:author="Ashwin Ahuja" w:date="2015-10-31T13:20:00Z">
        <w:r w:rsidR="0019011A">
          <w:rPr>
            <w:i/>
          </w:rPr>
          <w:t>Monty</w:t>
        </w:r>
      </w:ins>
      <w:r>
        <w:rPr>
          <w:i/>
        </w:rPr>
        <w:t xml:space="preserve"> Evans, Quentin </w:t>
      </w:r>
      <w:del w:id="243" w:author="Ashwin Ahuja" w:date="2015-10-31T13:20:00Z">
        <w:r w:rsidDel="0019011A">
          <w:rPr>
            <w:i/>
          </w:rPr>
          <w:delText>Gueroult</w:delText>
        </w:r>
      </w:del>
      <w:ins w:id="244" w:author="Ashwin Ahuja" w:date="2015-10-31T13:20:00Z">
        <w:r w:rsidR="0019011A">
          <w:rPr>
            <w:i/>
          </w:rPr>
          <w:t>Guéroult</w:t>
        </w:r>
      </w:ins>
      <w:r w:rsidR="0010554E">
        <w:br w:type="page"/>
      </w:r>
    </w:p>
    <w:p w14:paraId="05536C55" w14:textId="77777777" w:rsidR="0010554E" w:rsidRDefault="0010554E" w:rsidP="0010554E">
      <w:pPr>
        <w:pStyle w:val="Heading1"/>
      </w:pPr>
      <w:bookmarkStart w:id="245" w:name="_Toc434061448"/>
      <w:r>
        <w:lastRenderedPageBreak/>
        <w:t>Brief Overview</w:t>
      </w:r>
      <w:bookmarkEnd w:id="245"/>
    </w:p>
    <w:p w14:paraId="6C6FBAF7" w14:textId="77777777" w:rsidR="0010554E" w:rsidRDefault="0010554E" w:rsidP="0010554E"/>
    <w:p w14:paraId="15647784" w14:textId="77777777" w:rsidR="0010554E" w:rsidRDefault="0010554E" w:rsidP="0010554E">
      <w:pPr>
        <w:pStyle w:val="Heading2"/>
      </w:pPr>
      <w:bookmarkStart w:id="246" w:name="_Toc434061449"/>
      <w:r>
        <w:t>Proposal</w:t>
      </w:r>
      <w:bookmarkEnd w:id="246"/>
    </w:p>
    <w:p w14:paraId="4A49B814" w14:textId="5E892F8D" w:rsidR="0010554E" w:rsidRDefault="0010554E" w:rsidP="0010554E">
      <w:pPr>
        <w:jc w:val="both"/>
      </w:pPr>
      <w:r>
        <w:t xml:space="preserve">The CanSat will fulfil the primary mission of measuring air temperature and </w:t>
      </w:r>
      <w:del w:id="247" w:author="Ashwin Ahuja" w:date="2015-10-31T13:21:00Z">
        <w:r w:rsidDel="003C0B83">
          <w:delText xml:space="preserve">air </w:delText>
        </w:r>
      </w:del>
      <w:ins w:id="248" w:author="Ashwin Ahuja" w:date="2015-10-31T13:21:00Z">
        <w:r w:rsidR="003C0B83">
          <w:t>barometric</w:t>
        </w:r>
        <w:r w:rsidR="003C0B83">
          <w:t xml:space="preserve"> </w:t>
        </w:r>
      </w:ins>
      <w:r>
        <w:t xml:space="preserve">pressure and transmitting </w:t>
      </w:r>
      <w:del w:id="249" w:author="Ashwin Ahuja" w:date="2015-10-31T13:21:00Z">
        <w:r w:rsidDel="003C0B83">
          <w:delText xml:space="preserve">them </w:delText>
        </w:r>
      </w:del>
      <w:ins w:id="250" w:author="Ashwin Ahuja" w:date="2015-10-31T13:21:00Z">
        <w:r w:rsidR="003C0B83">
          <w:t>this data</w:t>
        </w:r>
        <w:r w:rsidR="003C0B83">
          <w:t xml:space="preserve"> </w:t>
        </w:r>
      </w:ins>
      <w:r>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ins w:id="251" w:author="Ashwin Ahuja" w:date="2015-10-31T13:21:00Z">
        <w:r w:rsidR="003C0B83">
          <w:t>will</w:t>
        </w:r>
      </w:ins>
      <w:del w:id="252" w:author="Ashwin Ahuja" w:date="2015-10-31T13:21:00Z">
        <w:r w:rsidDel="003C0B83">
          <w:delText>may</w:delText>
        </w:r>
      </w:del>
      <w:r>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ins w:id="253" w:author="Ashwin Ahuja" w:date="2015-10-31T13:21:00Z">
        <w:r w:rsidR="003C0B83">
          <w:t xml:space="preserve"> crops for human consump</w:t>
        </w:r>
      </w:ins>
      <w:ins w:id="254" w:author="Ashwin Ahuja" w:date="2015-10-31T13:22:00Z">
        <w:r w:rsidR="003C0B83">
          <w:t>tion.</w:t>
        </w:r>
      </w:ins>
      <w:del w:id="255" w:author="Ashwin Ahuja" w:date="2015-10-31T13:21:00Z">
        <w:r w:rsidDel="003C0B83">
          <w:delText xml:space="preserve"> human food.</w:delText>
        </w:r>
      </w:del>
    </w:p>
    <w:p w14:paraId="0927A8CB" w14:textId="77777777" w:rsidR="0010554E" w:rsidRDefault="0010554E" w:rsidP="0010554E">
      <w:pPr>
        <w:jc w:val="both"/>
      </w:pPr>
    </w:p>
    <w:p w14:paraId="518318D6" w14:textId="77777777" w:rsidR="0010554E" w:rsidRDefault="0010554E" w:rsidP="0010554E">
      <w:pPr>
        <w:pStyle w:val="Heading2"/>
      </w:pPr>
      <w:bookmarkStart w:id="256" w:name="_Toc434061450"/>
      <w:r>
        <w:t>Progress Synopsis</w:t>
      </w:r>
      <w:bookmarkEnd w:id="256"/>
    </w:p>
    <w:p w14:paraId="2D5CA036" w14:textId="55860A8F" w:rsidR="0010554E" w:rsidRPr="001214B0" w:rsidRDefault="0010554E" w:rsidP="0010554E">
      <w:pPr>
        <w:jc w:val="both"/>
      </w:pPr>
      <w:r>
        <w:t>Since the summer, we have largely been in the planning stages of the product, producing designs for the electronics and mechanics of the product. However, we are now in the manufacturing stage, as PCBs have been ordered, and 3D printing is well underway. Thus, we are well on the way to producing a working prototype by the end of the year, our original objective. Outreach is also progressing very well, with a co</w:t>
      </w:r>
      <w:r w:rsidR="00991AEB">
        <w:t>uple of sponsors having been obtained</w:t>
      </w:r>
      <w:r>
        <w:t>, and a number of events organised. Additionally, w</w:t>
      </w:r>
      <w:r w:rsidR="00245D55">
        <w:t>e have many</w:t>
      </w:r>
      <w:r>
        <w:t xml:space="preserve"> plans for </w:t>
      </w:r>
      <w:r w:rsidR="00245D55">
        <w:t xml:space="preserve">outreach events in </w:t>
      </w:r>
      <w:r>
        <w:t xml:space="preserve">the rest of </w:t>
      </w:r>
      <w:r w:rsidR="00245D55">
        <w:t xml:space="preserve">this </w:t>
      </w:r>
      <w:r>
        <w:t xml:space="preserve">year, which would allow the CanSat </w:t>
      </w:r>
      <w:ins w:id="257" w:author="Ashwin Ahuja" w:date="2015-10-31T13:22:00Z">
        <w:r w:rsidR="003C0B83">
          <w:t xml:space="preserve">project </w:t>
        </w:r>
      </w:ins>
      <w:r>
        <w:t>to gain even more exposure.</w:t>
      </w:r>
    </w:p>
    <w:p w14:paraId="557B029F" w14:textId="77777777" w:rsidR="0010554E" w:rsidRDefault="0010554E">
      <w:r>
        <w:br w:type="page"/>
      </w:r>
    </w:p>
    <w:p w14:paraId="6B2060C8" w14:textId="77777777" w:rsidR="0010554E" w:rsidRPr="0010554E" w:rsidRDefault="0010554E" w:rsidP="0010554E">
      <w:pPr>
        <w:pStyle w:val="Heading1"/>
        <w:rPr>
          <w:rFonts w:eastAsiaTheme="minorHAnsi"/>
        </w:rPr>
      </w:pPr>
      <w:bookmarkStart w:id="258" w:name="_Toc434061451"/>
      <w:r w:rsidRPr="0010554E">
        <w:lastRenderedPageBreak/>
        <w:t>Outreach</w:t>
      </w:r>
      <w:bookmarkEnd w:id="258"/>
    </w:p>
    <w:p w14:paraId="542DBC63" w14:textId="33D36A15" w:rsidR="0010554E" w:rsidRPr="0010554E" w:rsidRDefault="006E6879" w:rsidP="0010554E">
      <w:pPr>
        <w:pStyle w:val="NoSpacing"/>
        <w:jc w:val="both"/>
        <w:rPr>
          <w:rFonts w:asciiTheme="minorHAnsi" w:eastAsiaTheme="minorHAnsi" w:hAnsiTheme="minorHAnsi" w:cstheme="minorBidi"/>
          <w:sz w:val="22"/>
          <w:szCs w:val="22"/>
          <w:bdr w:val="none" w:sz="0" w:space="0" w:color="auto"/>
        </w:rPr>
      </w:pP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’s Outreach has already considerably developed in the planned outreach towards the local community, within the school and towards the wider public. All three strategies are underpinned by the team’s website (http://teamcycl.one) that was developed from scratch by the software team along</w:t>
      </w:r>
      <w:ins w:id="259" w:author="Ashwin Ahuja" w:date="2015-10-31T13:26:00Z">
        <w:r w:rsidR="003C0B83">
          <w:rPr>
            <w:rFonts w:asciiTheme="minorHAnsi" w:eastAsiaTheme="minorHAnsi" w:hAnsiTheme="minorHAnsi" w:cstheme="minorBidi"/>
            <w:sz w:val="22"/>
            <w:szCs w:val="22"/>
            <w:bdr w:val="none" w:sz="0" w:space="0" w:color="auto"/>
          </w:rPr>
          <w:t>side</w:t>
        </w:r>
      </w:ins>
      <w:del w:id="260" w:author="Ashwin Ahuja" w:date="2015-10-31T13:26:00Z">
        <w:r w:rsidR="0010554E" w:rsidRPr="0010554E" w:rsidDel="003C0B83">
          <w:rPr>
            <w:rFonts w:asciiTheme="minorHAnsi" w:eastAsiaTheme="minorHAnsi" w:hAnsiTheme="minorHAnsi" w:cstheme="minorBidi"/>
            <w:sz w:val="22"/>
            <w:szCs w:val="22"/>
            <w:bdr w:val="none" w:sz="0" w:space="0" w:color="auto"/>
          </w:rPr>
          <w:delText xml:space="preserve"> with</w:delText>
        </w:r>
      </w:del>
      <w:r w:rsidR="0010554E" w:rsidRPr="0010554E">
        <w:rPr>
          <w:rFonts w:asciiTheme="minorHAnsi" w:eastAsiaTheme="minorHAnsi" w:hAnsiTheme="minorHAnsi" w:cstheme="minorBidi"/>
          <w:sz w:val="22"/>
          <w:szCs w:val="22"/>
          <w:bdr w:val="none" w:sz="0" w:space="0" w:color="auto"/>
        </w:rPr>
        <w:t xml:space="preserve"> a recognizable and simple domain name being secured. The website contains a description about CanSat and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’s entry, an overview of the team, a public folder with documents as well as videos and a blog that regularly discusses the progress of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are made available to the general public and community through GitHub by simply searching for Cyclone CanSat. A simple, easy-to-remember logo was also designed by the team, which unites all the team’s efforts on all platforms.</w:t>
      </w:r>
    </w:p>
    <w:p w14:paraId="79A0F2CF" w14:textId="18B55755" w:rsidR="0010554E" w:rsidRDefault="0010554E" w:rsidP="0010554E">
      <w:pPr>
        <w:pStyle w:val="NoSpacing"/>
        <w:jc w:val="both"/>
        <w:rPr>
          <w:rFonts w:asciiTheme="minorHAnsi" w:eastAsiaTheme="minorHAnsi" w:hAnsiTheme="minorHAnsi" w:cstheme="minorBidi"/>
          <w:sz w:val="22"/>
          <w:szCs w:val="22"/>
          <w:bdr w:val="none" w:sz="0" w:space="0" w:color="auto"/>
        </w:rPr>
      </w:pPr>
    </w:p>
    <w:p w14:paraId="7FE4153E" w14:textId="48A2047F" w:rsidR="0028316E" w:rsidRDefault="0028316E" w:rsidP="003C0B83">
      <w:pPr>
        <w:pStyle w:val="NoSpacing"/>
        <w:jc w:val="center"/>
        <w:rPr>
          <w:rFonts w:asciiTheme="minorHAnsi" w:eastAsiaTheme="minorHAnsi" w:hAnsiTheme="minorHAnsi" w:cstheme="minorBidi"/>
          <w:sz w:val="22"/>
          <w:szCs w:val="22"/>
          <w:bdr w:val="none" w:sz="0" w:space="0" w:color="auto"/>
        </w:rPr>
        <w:pPrChange w:id="261" w:author="Ashwin Ahuja" w:date="2015-10-31T13:22:00Z">
          <w:pPr>
            <w:pStyle w:val="NoSpacing"/>
            <w:jc w:val="both"/>
          </w:pPr>
        </w:pPrChange>
      </w:pPr>
      <w:r>
        <w:rPr>
          <w:noProof/>
          <w:lang w:eastAsia="en-GB"/>
        </w:rPr>
        <w:drawing>
          <wp:inline distT="0" distB="0" distL="0" distR="0" wp14:anchorId="69EDD908" wp14:editId="587387BF">
            <wp:extent cx="2056562" cy="2127210"/>
            <wp:effectExtent l="0" t="0" r="127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6562" cy="2127210"/>
                    </a:xfrm>
                    <a:prstGeom prst="rect">
                      <a:avLst/>
                    </a:prstGeom>
                  </pic:spPr>
                </pic:pic>
              </a:graphicData>
            </a:graphic>
          </wp:inline>
        </w:drawing>
      </w:r>
    </w:p>
    <w:p w14:paraId="0A93660D" w14:textId="16547A24" w:rsidR="0028316E" w:rsidRPr="0028316E" w:rsidRDefault="0028316E" w:rsidP="003C0B83">
      <w:pPr>
        <w:pStyle w:val="NoSpacing"/>
        <w:jc w:val="center"/>
        <w:rPr>
          <w:rFonts w:asciiTheme="minorHAnsi" w:eastAsiaTheme="minorHAnsi" w:hAnsiTheme="minorHAnsi" w:cstheme="minorBidi"/>
          <w:i/>
          <w:sz w:val="22"/>
          <w:szCs w:val="22"/>
          <w:bdr w:val="none" w:sz="0" w:space="0" w:color="auto"/>
        </w:rPr>
        <w:pPrChange w:id="262" w:author="Ashwin Ahuja" w:date="2015-10-31T13:22:00Z">
          <w:pPr>
            <w:pStyle w:val="NoSpacing"/>
            <w:jc w:val="both"/>
          </w:pPr>
        </w:pPrChange>
      </w:pPr>
      <w:r>
        <w:rPr>
          <w:rFonts w:asciiTheme="minorHAnsi" w:eastAsiaTheme="minorHAnsi" w:hAnsiTheme="minorHAnsi" w:cstheme="minorBidi"/>
          <w:i/>
          <w:sz w:val="22"/>
          <w:szCs w:val="22"/>
          <w:bdr w:val="none" w:sz="0" w:space="0" w:color="auto"/>
        </w:rPr>
        <w:t>Figure 2: Cyclone Universal Logo</w:t>
      </w:r>
    </w:p>
    <w:p w14:paraId="1F47DD73" w14:textId="77777777" w:rsidR="0028316E" w:rsidRPr="0010554E" w:rsidRDefault="0028316E" w:rsidP="0010554E">
      <w:pPr>
        <w:pStyle w:val="NoSpacing"/>
        <w:jc w:val="both"/>
        <w:rPr>
          <w:rFonts w:asciiTheme="minorHAnsi" w:eastAsiaTheme="minorHAnsi" w:hAnsiTheme="minorHAnsi" w:cstheme="minorBidi"/>
          <w:sz w:val="22"/>
          <w:szCs w:val="22"/>
          <w:bdr w:val="none" w:sz="0" w:space="0" w:color="auto"/>
        </w:rPr>
      </w:pPr>
    </w:p>
    <w:p w14:paraId="2E8FEF07" w14:textId="77777777" w:rsidR="0010554E" w:rsidRPr="0010554E" w:rsidRDefault="0010554E" w:rsidP="0010554E">
      <w:pPr>
        <w:pStyle w:val="Heading2"/>
        <w:rPr>
          <w:rFonts w:eastAsiaTheme="minorHAnsi"/>
        </w:rPr>
      </w:pPr>
      <w:bookmarkStart w:id="263" w:name="_Toc434061452"/>
      <w:r w:rsidRPr="0010554E">
        <w:rPr>
          <w:rFonts w:eastAsiaTheme="minorHAnsi"/>
        </w:rPr>
        <w:t xml:space="preserve">Local </w:t>
      </w:r>
      <w:r w:rsidRPr="0010554E">
        <w:t>Community</w:t>
      </w:r>
      <w:bookmarkEnd w:id="263"/>
    </w:p>
    <w:p w14:paraId="62D1B4E2" w14:textId="03155798" w:rsidR="0010554E" w:rsidRPr="0010554E" w:rsidRDefault="006E6879" w:rsidP="0010554E">
      <w:pPr>
        <w:pStyle w:val="NoSpacing"/>
        <w:jc w:val="both"/>
        <w:rPr>
          <w:rFonts w:asciiTheme="minorHAnsi" w:eastAsiaTheme="minorHAnsi" w:hAnsiTheme="minorHAnsi" w:cstheme="minorBidi"/>
          <w:sz w:val="22"/>
          <w:szCs w:val="22"/>
          <w:bdr w:val="none" w:sz="0" w:space="0" w:color="auto"/>
        </w:rPr>
      </w:pP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’s leaders and William Eustace (as the team-leader of Team Impulse) gave a talk on the 27th September to the Surrey Explorer's Club (</w:t>
      </w:r>
      <w:r>
        <w:fldChar w:fldCharType="begin"/>
      </w:r>
      <w:r>
        <w:instrText xml:space="preserve"> HYPERLINK "http://www.surreyexplorers.org.uk/" </w:instrText>
      </w:r>
      <w:r>
        <w:fldChar w:fldCharType="separate"/>
      </w:r>
      <w:r w:rsidR="0010554E" w:rsidRPr="0010554E">
        <w:rPr>
          <w:rFonts w:asciiTheme="minorHAnsi" w:eastAsiaTheme="minorHAnsi" w:hAnsiTheme="minorHAnsi" w:cstheme="minorBidi"/>
          <w:sz w:val="22"/>
          <w:szCs w:val="22"/>
          <w:bdr w:val="none" w:sz="0" w:space="0" w:color="auto"/>
        </w:rPr>
        <w:t>http://www.surreyexplorers.org.uk/</w:t>
      </w:r>
      <w:r>
        <w:rPr>
          <w:rFonts w:asciiTheme="minorHAnsi" w:eastAsiaTheme="minorHAnsi" w:hAnsiTheme="minorHAnsi" w:cstheme="minorBidi"/>
          <w:sz w:val="22"/>
          <w:szCs w:val="22"/>
          <w:bdr w:val="none" w:sz="0" w:space="0" w:color="auto"/>
        </w:rPr>
        <w:fldChar w:fldCharType="end"/>
      </w:r>
      <w:r w:rsidR="0010554E" w:rsidRPr="0010554E">
        <w:rPr>
          <w:rFonts w:asciiTheme="minorHAnsi" w:eastAsiaTheme="minorHAnsi" w:hAnsiTheme="minorHAnsi" w:cstheme="minorBidi"/>
          <w:sz w:val="22"/>
          <w:szCs w:val="22"/>
          <w:bdr w:val="none" w:sz="0" w:space="0" w:color="auto"/>
        </w:rPr>
        <w:t xml:space="preserve">), a group of gifted primary school children where the CanSat competition was discussed amidst topics such as rockets, outer space and the uses of satellites as well as how do they function.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’s entry and Team Impulse’s European victory were also discussed. Finally, an interesting competition was organized which allowed the children to produce a paper aeroplane which would be released from a specially adapted paper-aeroplane-launching-remote-contro</w:t>
      </w:r>
      <w:r w:rsidR="008D0CC9">
        <w:rPr>
          <w:rFonts w:asciiTheme="minorHAnsi" w:eastAsiaTheme="minorHAnsi" w:hAnsiTheme="minorHAnsi" w:cstheme="minorBidi"/>
          <w:sz w:val="22"/>
          <w:szCs w:val="22"/>
          <w:bdr w:val="none" w:sz="0" w:space="0" w:color="auto"/>
        </w:rPr>
        <w:t>lled-helicopter.</w:t>
      </w:r>
      <w:r w:rsidR="0010554E" w:rsidRPr="0010554E">
        <w:rPr>
          <w:rFonts w:asciiTheme="minorHAnsi" w:eastAsiaTheme="minorHAnsi" w:hAnsiTheme="minorHAnsi" w:cstheme="minorBidi"/>
          <w:sz w:val="22"/>
          <w:szCs w:val="22"/>
          <w:bdr w:val="none" w:sz="0" w:space="0" w:color="auto"/>
        </w:rPr>
        <w:t xml:space="preserve">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w:t>
      </w:r>
    </w:p>
    <w:p w14:paraId="54CED831" w14:textId="39FC7A42" w:rsidR="008D0CC9" w:rsidRPr="0010554E" w:rsidRDefault="008D0CC9" w:rsidP="0010554E">
      <w:pPr>
        <w:pStyle w:val="NoSpacing"/>
        <w:jc w:val="both"/>
        <w:rPr>
          <w:rFonts w:asciiTheme="minorHAnsi" w:eastAsiaTheme="minorHAnsi" w:hAnsiTheme="minorHAnsi" w:cstheme="minorBidi"/>
          <w:sz w:val="22"/>
          <w:szCs w:val="22"/>
          <w:bdr w:val="none" w:sz="0" w:space="0" w:color="auto"/>
        </w:rPr>
      </w:pPr>
    </w:p>
    <w:p w14:paraId="23F9A362" w14:textId="77777777" w:rsidR="0010554E" w:rsidRPr="0010554E" w:rsidRDefault="0010554E" w:rsidP="0010554E">
      <w:pPr>
        <w:pStyle w:val="Heading2"/>
        <w:rPr>
          <w:rFonts w:eastAsiaTheme="minorHAnsi"/>
        </w:rPr>
      </w:pPr>
      <w:bookmarkStart w:id="264" w:name="_Toc434061453"/>
      <w:r w:rsidRPr="0010554E">
        <w:t>School</w:t>
      </w:r>
      <w:bookmarkEnd w:id="264"/>
    </w:p>
    <w:p w14:paraId="3AFD9E59" w14:textId="1B87F928" w:rsidR="0010554E" w:rsidRPr="0010554E" w:rsidRDefault="006E6879" w:rsidP="0010554E">
      <w:pPr>
        <w:pStyle w:val="NoSpacing"/>
        <w:jc w:val="both"/>
        <w:rPr>
          <w:rFonts w:asciiTheme="minorHAnsi" w:eastAsiaTheme="minorHAnsi" w:hAnsiTheme="minorHAnsi" w:cstheme="minorBidi"/>
          <w:sz w:val="22"/>
          <w:szCs w:val="22"/>
          <w:bdr w:val="none" w:sz="0" w:space="0" w:color="auto"/>
        </w:rPr>
      </w:pP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have already made popular talks at societies such as SPS Space outlining the CanSat competition and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’s entry.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were also at the Societies Fair and the school’s open day where we openly discussed CanSat and our project this year to both pupils and parents. Talks will be given to more of the school’s societies such as to EnSoc (the schools engineering society).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w:t>
      </w:r>
    </w:p>
    <w:p w14:paraId="2EB09B91"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p>
    <w:p w14:paraId="484CDE58"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p>
    <w:p w14:paraId="47FAB98C" w14:textId="77777777" w:rsidR="0010554E" w:rsidRPr="0010554E" w:rsidRDefault="0010554E" w:rsidP="0010554E">
      <w:pPr>
        <w:pStyle w:val="Heading2"/>
        <w:rPr>
          <w:rFonts w:eastAsiaTheme="minorHAnsi"/>
        </w:rPr>
      </w:pPr>
      <w:bookmarkStart w:id="265" w:name="_Toc434061454"/>
      <w:r w:rsidRPr="0010554E">
        <w:rPr>
          <w:rFonts w:eastAsiaTheme="minorHAnsi"/>
        </w:rPr>
        <w:lastRenderedPageBreak/>
        <w:t xml:space="preserve">The Wider </w:t>
      </w:r>
      <w:r w:rsidRPr="0010554E">
        <w:t>Public</w:t>
      </w:r>
      <w:bookmarkEnd w:id="265"/>
    </w:p>
    <w:p w14:paraId="78AD190E" w14:textId="174855FB" w:rsidR="0010554E" w:rsidRDefault="0010554E" w:rsidP="0010554E">
      <w:pPr>
        <w:pStyle w:val="NoSpacing"/>
        <w:jc w:val="both"/>
        <w:rPr>
          <w:rFonts w:asciiTheme="minorHAnsi" w:eastAsiaTheme="minorHAnsi" w:hAnsiTheme="minorHAnsi" w:cstheme="minorBidi"/>
          <w:sz w:val="22"/>
          <w:szCs w:val="22"/>
          <w:bdr w:val="none" w:sz="0" w:space="0" w:color="auto"/>
        </w:rPr>
      </w:pPr>
      <w:r w:rsidRPr="0010554E">
        <w:rPr>
          <w:rFonts w:asciiTheme="minorHAnsi" w:eastAsiaTheme="minorHAnsi" w:hAnsiTheme="minorHAnsi" w:cstheme="minorBidi"/>
          <w:sz w:val="22"/>
          <w:szCs w:val="22"/>
          <w:bdr w:val="none" w:sz="0" w:space="0" w:color="auto"/>
        </w:rPr>
        <w:t xml:space="preserve">Coupled with the website, the team has decided to be present on multiple platforms to further increase awareness of CanSat and </w:t>
      </w:r>
      <w:r w:rsidR="006E6879">
        <w:rPr>
          <w:rFonts w:asciiTheme="minorHAnsi" w:eastAsiaTheme="minorHAnsi" w:hAnsiTheme="minorHAnsi" w:cstheme="minorBidi"/>
          <w:sz w:val="22"/>
          <w:szCs w:val="22"/>
          <w:bdr w:val="none" w:sz="0" w:space="0" w:color="auto"/>
        </w:rPr>
        <w:t>Cyclone</w:t>
      </w:r>
      <w:r w:rsidRPr="0010554E">
        <w:rPr>
          <w:rFonts w:asciiTheme="minorHAnsi" w:eastAsiaTheme="minorHAnsi" w:hAnsiTheme="minorHAnsi" w:cstheme="minorBidi"/>
          <w:sz w:val="22"/>
          <w:szCs w:val="22"/>
          <w:bdr w:val="none" w:sz="0" w:space="0" w:color="auto"/>
        </w:rPr>
        <w:t xml:space="preserve">. </w:t>
      </w:r>
      <w:r w:rsidR="006E6879">
        <w:rPr>
          <w:rFonts w:asciiTheme="minorHAnsi" w:eastAsiaTheme="minorHAnsi" w:hAnsiTheme="minorHAnsi" w:cstheme="minorBidi"/>
          <w:sz w:val="22"/>
          <w:szCs w:val="22"/>
          <w:bdr w:val="none" w:sz="0" w:space="0" w:color="auto"/>
        </w:rPr>
        <w:t>Cyclone</w:t>
      </w:r>
      <w:r w:rsidRPr="0010554E">
        <w:rPr>
          <w:rFonts w:asciiTheme="minorHAnsi" w:eastAsiaTheme="minorHAnsi" w:hAnsiTheme="minorHAnsi" w:cstheme="minorBidi"/>
          <w:sz w:val="22"/>
          <w:szCs w:val="22"/>
          <w:bdr w:val="none" w:sz="0" w:space="0" w:color="auto"/>
        </w:rPr>
        <w:t xml:space="preserve"> has a Facebook account (http://on.fb.me/1jTDXtu) as well as a Twitter account where a briefer, but more up-to-date account of the team’s progress is available </w:t>
      </w:r>
      <w:r w:rsidR="006E6879">
        <w:fldChar w:fldCharType="begin"/>
      </w:r>
      <w:r w:rsidR="006E6879">
        <w:instrText xml:space="preserve"> HYPERLINK "http://www.twitter.com/spscyclone" </w:instrText>
      </w:r>
      <w:r w:rsidR="006E6879">
        <w:fldChar w:fldCharType="separate"/>
      </w:r>
      <w:r w:rsidRPr="0010554E">
        <w:rPr>
          <w:rFonts w:asciiTheme="minorHAnsi" w:eastAsiaTheme="minorHAnsi" w:hAnsiTheme="minorHAnsi" w:cstheme="minorBidi"/>
          <w:sz w:val="22"/>
          <w:szCs w:val="22"/>
          <w:bdr w:val="none" w:sz="0" w:space="0" w:color="auto"/>
        </w:rPr>
        <w:t>(@SPSCyclone)</w:t>
      </w:r>
      <w:r w:rsidR="006E6879">
        <w:rPr>
          <w:rFonts w:asciiTheme="minorHAnsi" w:eastAsiaTheme="minorHAnsi" w:hAnsiTheme="minorHAnsi" w:cstheme="minorBidi"/>
          <w:sz w:val="22"/>
          <w:szCs w:val="22"/>
          <w:bdr w:val="none" w:sz="0" w:space="0" w:color="auto"/>
        </w:rPr>
        <w:fldChar w:fldCharType="end"/>
      </w:r>
      <w:r w:rsidRPr="0010554E">
        <w:rPr>
          <w:rFonts w:asciiTheme="minorHAnsi" w:eastAsiaTheme="minorHAnsi" w:hAnsiTheme="minorHAnsi" w:cstheme="minorBidi"/>
          <w:sz w:val="22"/>
          <w:szCs w:val="22"/>
          <w:bdr w:val="none" w:sz="0" w:space="0" w:color="auto"/>
        </w:rPr>
        <w:t>.  Android (http://bit.ly/20cqWM7) and Windows Phone Apps (http://bit.ly/1MW0Cfv) have also been made by the Software Team and can be downloaded. An iOS app is currently being developed and will hopefully be available soon on the App Store. Again, these apps are to further publicize CanSat. Finally, we have a couple of videos available on Vimeo, and hope to continue making short interesting updates as the project continues.</w:t>
      </w:r>
    </w:p>
    <w:p w14:paraId="23A72F30" w14:textId="77777777" w:rsidR="0010554E" w:rsidRDefault="0010554E" w:rsidP="0010554E">
      <w:pPr>
        <w:pStyle w:val="NoSpacing"/>
        <w:jc w:val="both"/>
        <w:rPr>
          <w:rFonts w:asciiTheme="minorHAnsi" w:eastAsiaTheme="minorHAnsi" w:hAnsiTheme="minorHAnsi" w:cstheme="minorBidi"/>
          <w:sz w:val="22"/>
          <w:szCs w:val="22"/>
          <w:bdr w:val="none" w:sz="0" w:space="0" w:color="auto"/>
        </w:rPr>
      </w:pPr>
    </w:p>
    <w:p w14:paraId="5FCA1D13" w14:textId="77777777" w:rsidR="0010554E" w:rsidRDefault="0010554E">
      <w:r>
        <w:br w:type="page"/>
      </w:r>
    </w:p>
    <w:p w14:paraId="67CA5D88" w14:textId="77777777" w:rsidR="0010554E" w:rsidRDefault="0010554E" w:rsidP="0010554E">
      <w:pPr>
        <w:pStyle w:val="Heading1"/>
      </w:pPr>
      <w:bookmarkStart w:id="266" w:name="_Toc434061455"/>
      <w:r>
        <w:lastRenderedPageBreak/>
        <w:t>Funding</w:t>
      </w:r>
      <w:bookmarkEnd w:id="266"/>
    </w:p>
    <w:p w14:paraId="59731F5E" w14:textId="57ECFA06" w:rsidR="0010554E" w:rsidRDefault="0010554E" w:rsidP="0010554E">
      <w:pPr>
        <w:jc w:val="both"/>
      </w:pPr>
      <w:r>
        <w:t xml:space="preserve">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maximising the chance of success of the project. </w:t>
      </w:r>
      <w:del w:id="267" w:author="Ashwin Ahuja" w:date="2015-10-31T13:27:00Z">
        <w:r w:rsidDel="003C0B83">
          <w:delText>However</w:delText>
        </w:r>
      </w:del>
      <w:ins w:id="268" w:author="Ashwin Ahuja" w:date="2015-10-31T13:27:00Z">
        <w:r w:rsidR="003C0B83">
          <w:t>Additionally</w:t>
        </w:r>
      </w:ins>
      <w:r>
        <w:t>, the chance of needing more products is also low, given that a number of spares of every necessary part has been obtained.</w:t>
      </w:r>
    </w:p>
    <w:p w14:paraId="070C356D" w14:textId="5D2257DB" w:rsidR="006E6879" w:rsidRDefault="0010554E" w:rsidP="0010554E">
      <w:pPr>
        <w:jc w:val="both"/>
      </w:pPr>
      <w:r>
        <w:t>In</w:t>
      </w:r>
      <w:r w:rsidR="006E6879">
        <w:t xml:space="preserve"> the</w:t>
      </w:r>
      <w:r>
        <w:t xml:space="preserve"> future, we also aim to complete a fundraising exercise, </w:t>
      </w:r>
      <w:r w:rsidR="006E6879">
        <w:t xml:space="preserve">most </w:t>
      </w:r>
      <w:r>
        <w:t xml:space="preserve">likely a Cake Sale in school, </w:t>
      </w:r>
      <w:del w:id="269" w:author="Ashwin Ahuja" w:date="2015-10-31T13:28:00Z">
        <w:r w:rsidDel="003C0B83">
          <w:delText xml:space="preserve">as, </w:delText>
        </w:r>
      </w:del>
      <w:r w:rsidR="006E6879">
        <w:t xml:space="preserve">which </w:t>
      </w:r>
      <w:r>
        <w:t>as well as being a successfu</w:t>
      </w:r>
      <w:r w:rsidR="006E6879">
        <w:t>l fundraising mechanism, will also act</w:t>
      </w:r>
      <w:r>
        <w:t xml:space="preserve"> as good </w:t>
      </w:r>
      <w:r w:rsidR="006E6879">
        <w:t>publicity</w:t>
      </w:r>
      <w:r>
        <w:t xml:space="preserve">. Last year, CanSat (under the guises of Team Colossus and Team Impulse) </w:t>
      </w:r>
      <w:r w:rsidR="006E6879">
        <w:t>organised a cake sale, raising just under £300, showing the potential success of such an event.</w:t>
      </w:r>
    </w:p>
    <w:p w14:paraId="50D821C2" w14:textId="288164FE" w:rsidR="0010554E" w:rsidRDefault="0010554E" w:rsidP="0010554E">
      <w:pPr>
        <w:jc w:val="both"/>
      </w:pPr>
      <w:r>
        <w:t>Additionally, two member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successful fundraising event in school. Additionally, we anticipate few further costs, given that surplus of electronics and hardware were purchased, in case of failures of other components, so we anticipate not needing to buy more components. The main further costs will be PCB design (for which we are sponsored), and manufacturing costs. The manufacturing costs as below, are in fact very low, given that the material costs of ABS and PLA (the two materials used so far) are very low, and that we have access to a couple of 3D printers at school.</w:t>
      </w:r>
    </w:p>
    <w:p w14:paraId="0E93F23C" w14:textId="77777777" w:rsidR="0010554E" w:rsidRDefault="0010554E" w:rsidP="0010554E">
      <w:pPr>
        <w:jc w:val="both"/>
      </w:pPr>
    </w:p>
    <w:tbl>
      <w:tblPr>
        <w:tblStyle w:val="PlainTable1"/>
        <w:tblW w:w="0" w:type="auto"/>
        <w:tblLook w:val="04A0" w:firstRow="1" w:lastRow="0" w:firstColumn="1" w:lastColumn="0" w:noHBand="0" w:noVBand="1"/>
        <w:tblPrChange w:id="270" w:author="Ashwin Ahuja" w:date="2015-10-31T13:23:00Z">
          <w:tblPr>
            <w:tblStyle w:val="PlainTable1"/>
            <w:tblW w:w="0" w:type="auto"/>
            <w:tblLook w:val="04A0" w:firstRow="1" w:lastRow="0" w:firstColumn="1" w:lastColumn="0" w:noHBand="0" w:noVBand="1"/>
          </w:tblPr>
        </w:tblPrChange>
      </w:tblPr>
      <w:tblGrid>
        <w:gridCol w:w="3005"/>
        <w:gridCol w:w="3005"/>
        <w:gridCol w:w="3006"/>
        <w:tblGridChange w:id="271">
          <w:tblGrid>
            <w:gridCol w:w="3005"/>
            <w:gridCol w:w="3005"/>
            <w:gridCol w:w="3006"/>
          </w:tblGrid>
        </w:tblGridChange>
      </w:tblGrid>
      <w:tr w:rsidR="0010554E" w14:paraId="09597DBE" w14:textId="77777777" w:rsidTr="003C0B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Change w:id="272" w:author="Ashwin Ahuja" w:date="2015-10-31T13:23:00Z">
              <w:tcPr>
                <w:tcW w:w="3005" w:type="dxa"/>
              </w:tcPr>
            </w:tcPrChange>
          </w:tcPr>
          <w:p w14:paraId="5CC0AAB5" w14:textId="77777777" w:rsidR="0010554E" w:rsidRDefault="0010554E" w:rsidP="00893EEF">
            <w:pPr>
              <w:jc w:val="both"/>
              <w:cnfStyle w:val="101000000000" w:firstRow="1" w:lastRow="0" w:firstColumn="1" w:lastColumn="0" w:oddVBand="0" w:evenVBand="0" w:oddHBand="0" w:evenHBand="0" w:firstRowFirstColumn="0" w:firstRowLastColumn="0" w:lastRowFirstColumn="0" w:lastRowLastColumn="0"/>
            </w:pPr>
            <w:r>
              <w:t>Section</w:t>
            </w:r>
          </w:p>
        </w:tc>
        <w:tc>
          <w:tcPr>
            <w:tcW w:w="3005" w:type="dxa"/>
            <w:tcPrChange w:id="273" w:author="Ashwin Ahuja" w:date="2015-10-31T13:23:00Z">
              <w:tcPr>
                <w:tcW w:w="3005" w:type="dxa"/>
              </w:tcPr>
            </w:tcPrChange>
          </w:tcPr>
          <w:p w14:paraId="6661C375"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Expected Cost / Value</w:t>
            </w:r>
          </w:p>
        </w:tc>
        <w:tc>
          <w:tcPr>
            <w:tcW w:w="3006" w:type="dxa"/>
            <w:tcPrChange w:id="274" w:author="Ashwin Ahuja" w:date="2015-10-31T13:23:00Z">
              <w:tcPr>
                <w:tcW w:w="3006" w:type="dxa"/>
              </w:tcPr>
            </w:tcPrChange>
          </w:tcPr>
          <w:p w14:paraId="4F945A50"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Costs to date</w:t>
            </w:r>
          </w:p>
        </w:tc>
      </w:tr>
      <w:tr w:rsidR="0010554E" w14:paraId="2544AA4F" w14:textId="77777777" w:rsidTr="003C0B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Change w:id="275" w:author="Ashwin Ahuja" w:date="2015-10-31T13:23:00Z">
              <w:tcPr>
                <w:tcW w:w="3005" w:type="dxa"/>
              </w:tcPr>
            </w:tcPrChange>
          </w:tcPr>
          <w:p w14:paraId="49398ADC" w14:textId="77777777" w:rsidR="0010554E" w:rsidRDefault="0010554E" w:rsidP="00893EEF">
            <w:pPr>
              <w:jc w:val="both"/>
              <w:cnfStyle w:val="001000100000" w:firstRow="0" w:lastRow="0" w:firstColumn="1" w:lastColumn="0" w:oddVBand="0" w:evenVBand="0" w:oddHBand="1" w:evenHBand="0" w:firstRowFirstColumn="0" w:firstRowLastColumn="0" w:lastRowFirstColumn="0" w:lastRowLastColumn="0"/>
            </w:pPr>
            <w:r>
              <w:t>Outreach</w:t>
            </w:r>
          </w:p>
        </w:tc>
        <w:tc>
          <w:tcPr>
            <w:tcW w:w="3005" w:type="dxa"/>
            <w:tcPrChange w:id="276" w:author="Ashwin Ahuja" w:date="2015-10-31T13:23:00Z">
              <w:tcPr>
                <w:tcW w:w="3005" w:type="dxa"/>
              </w:tcPr>
            </w:tcPrChange>
          </w:tcPr>
          <w:p w14:paraId="3F90F389"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w:t>
            </w:r>
          </w:p>
        </w:tc>
        <w:tc>
          <w:tcPr>
            <w:tcW w:w="3006" w:type="dxa"/>
            <w:tcPrChange w:id="277" w:author="Ashwin Ahuja" w:date="2015-10-31T13:23:00Z">
              <w:tcPr>
                <w:tcW w:w="3006" w:type="dxa"/>
              </w:tcPr>
            </w:tcPrChange>
          </w:tcPr>
          <w:p w14:paraId="36DBB1E7"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£5</w:t>
            </w:r>
          </w:p>
        </w:tc>
      </w:tr>
      <w:tr w:rsidR="0010554E" w14:paraId="3E1A05D3" w14:textId="77777777" w:rsidTr="003C0B83">
        <w:tc>
          <w:tcPr>
            <w:cnfStyle w:val="001000000000" w:firstRow="0" w:lastRow="0" w:firstColumn="1" w:lastColumn="0" w:oddVBand="0" w:evenVBand="0" w:oddHBand="0" w:evenHBand="0" w:firstRowFirstColumn="0" w:firstRowLastColumn="0" w:lastRowFirstColumn="0" w:lastRowLastColumn="0"/>
            <w:tcW w:w="3005" w:type="dxa"/>
            <w:tcPrChange w:id="278" w:author="Ashwin Ahuja" w:date="2015-10-31T13:23:00Z">
              <w:tcPr>
                <w:tcW w:w="3005" w:type="dxa"/>
              </w:tcPr>
            </w:tcPrChange>
          </w:tcPr>
          <w:p w14:paraId="564665CD" w14:textId="77777777" w:rsidR="0010554E" w:rsidRDefault="0010554E" w:rsidP="00893EEF">
            <w:pPr>
              <w:jc w:val="both"/>
            </w:pPr>
            <w:r>
              <w:t>Hardware</w:t>
            </w:r>
          </w:p>
        </w:tc>
        <w:tc>
          <w:tcPr>
            <w:tcW w:w="3005" w:type="dxa"/>
            <w:tcPrChange w:id="279" w:author="Ashwin Ahuja" w:date="2015-10-31T13:23:00Z">
              <w:tcPr>
                <w:tcW w:w="3005" w:type="dxa"/>
              </w:tcPr>
            </w:tcPrChange>
          </w:tcPr>
          <w:p w14:paraId="65BC3FCA"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£26</w:t>
            </w:r>
          </w:p>
        </w:tc>
        <w:tc>
          <w:tcPr>
            <w:tcW w:w="3006" w:type="dxa"/>
            <w:tcPrChange w:id="280" w:author="Ashwin Ahuja" w:date="2015-10-31T13:23:00Z">
              <w:tcPr>
                <w:tcW w:w="3006" w:type="dxa"/>
              </w:tcPr>
            </w:tcPrChange>
          </w:tcPr>
          <w:p w14:paraId="01E80BD1"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£10</w:t>
            </w:r>
          </w:p>
        </w:tc>
      </w:tr>
      <w:tr w:rsidR="0010554E" w14:paraId="7018503B" w14:textId="77777777" w:rsidTr="003C0B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Change w:id="281" w:author="Ashwin Ahuja" w:date="2015-10-31T13:23:00Z">
              <w:tcPr>
                <w:tcW w:w="3005" w:type="dxa"/>
              </w:tcPr>
            </w:tcPrChange>
          </w:tcPr>
          <w:p w14:paraId="075E52A4" w14:textId="77777777" w:rsidR="0010554E" w:rsidRDefault="0010554E" w:rsidP="00893EEF">
            <w:pPr>
              <w:jc w:val="both"/>
              <w:cnfStyle w:val="001000100000" w:firstRow="0" w:lastRow="0" w:firstColumn="1" w:lastColumn="0" w:oddVBand="0" w:evenVBand="0" w:oddHBand="1" w:evenHBand="0" w:firstRowFirstColumn="0" w:firstRowLastColumn="0" w:lastRowFirstColumn="0" w:lastRowLastColumn="0"/>
            </w:pPr>
            <w:r>
              <w:t>Electronics Components</w:t>
            </w:r>
          </w:p>
        </w:tc>
        <w:tc>
          <w:tcPr>
            <w:tcW w:w="3005" w:type="dxa"/>
            <w:tcPrChange w:id="282" w:author="Ashwin Ahuja" w:date="2015-10-31T13:23:00Z">
              <w:tcPr>
                <w:tcW w:w="3005" w:type="dxa"/>
              </w:tcPr>
            </w:tcPrChange>
          </w:tcPr>
          <w:p w14:paraId="4894FFAC"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£400</w:t>
            </w:r>
          </w:p>
        </w:tc>
        <w:tc>
          <w:tcPr>
            <w:tcW w:w="3006" w:type="dxa"/>
            <w:tcPrChange w:id="283" w:author="Ashwin Ahuja" w:date="2015-10-31T13:23:00Z">
              <w:tcPr>
                <w:tcW w:w="3006" w:type="dxa"/>
              </w:tcPr>
            </w:tcPrChange>
          </w:tcPr>
          <w:p w14:paraId="172135C4"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£300</w:t>
            </w:r>
          </w:p>
        </w:tc>
      </w:tr>
      <w:tr w:rsidR="0010554E" w14:paraId="59B7CEA6" w14:textId="77777777" w:rsidTr="003C0B83">
        <w:tc>
          <w:tcPr>
            <w:cnfStyle w:val="001000000000" w:firstRow="0" w:lastRow="0" w:firstColumn="1" w:lastColumn="0" w:oddVBand="0" w:evenVBand="0" w:oddHBand="0" w:evenHBand="0" w:firstRowFirstColumn="0" w:firstRowLastColumn="0" w:lastRowFirstColumn="0" w:lastRowLastColumn="0"/>
            <w:tcW w:w="3005" w:type="dxa"/>
            <w:tcPrChange w:id="284" w:author="Ashwin Ahuja" w:date="2015-10-31T13:23:00Z">
              <w:tcPr>
                <w:tcW w:w="3005" w:type="dxa"/>
              </w:tcPr>
            </w:tcPrChange>
          </w:tcPr>
          <w:p w14:paraId="6FCAD1D4" w14:textId="77777777" w:rsidR="0010554E" w:rsidRDefault="0010554E" w:rsidP="00893EEF">
            <w:pPr>
              <w:jc w:val="both"/>
            </w:pPr>
            <w:r>
              <w:t>PCB Manufacturing</w:t>
            </w:r>
          </w:p>
        </w:tc>
        <w:tc>
          <w:tcPr>
            <w:tcW w:w="3005" w:type="dxa"/>
            <w:tcPrChange w:id="285" w:author="Ashwin Ahuja" w:date="2015-10-31T13:23:00Z">
              <w:tcPr>
                <w:tcW w:w="3005" w:type="dxa"/>
              </w:tcPr>
            </w:tcPrChange>
          </w:tcPr>
          <w:p w14:paraId="52E0AF85"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£0</w:t>
            </w:r>
          </w:p>
        </w:tc>
        <w:tc>
          <w:tcPr>
            <w:tcW w:w="3006" w:type="dxa"/>
            <w:tcPrChange w:id="286" w:author="Ashwin Ahuja" w:date="2015-10-31T13:23:00Z">
              <w:tcPr>
                <w:tcW w:w="3006" w:type="dxa"/>
              </w:tcPr>
            </w:tcPrChange>
          </w:tcPr>
          <w:p w14:paraId="10BA64C0"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£0</w:t>
            </w:r>
          </w:p>
        </w:tc>
      </w:tr>
      <w:tr w:rsidR="0010554E" w14:paraId="05252D10" w14:textId="77777777" w:rsidTr="003C0B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Change w:id="287" w:author="Ashwin Ahuja" w:date="2015-10-31T13:23:00Z">
              <w:tcPr>
                <w:tcW w:w="3005" w:type="dxa"/>
              </w:tcPr>
            </w:tcPrChange>
          </w:tcPr>
          <w:p w14:paraId="7B7F9948" w14:textId="77777777" w:rsidR="0010554E" w:rsidRPr="00FC6799" w:rsidRDefault="0010554E" w:rsidP="00893EEF">
            <w:pPr>
              <w:jc w:val="both"/>
              <w:cnfStyle w:val="001000100000" w:firstRow="0" w:lastRow="0" w:firstColumn="1" w:lastColumn="0" w:oddVBand="0" w:evenVBand="0" w:oddHBand="1" w:evenHBand="0" w:firstRowFirstColumn="0" w:firstRowLastColumn="0" w:lastRowFirstColumn="0" w:lastRowLastColumn="0"/>
              <w:rPr>
                <w:u w:val="single"/>
              </w:rPr>
            </w:pPr>
            <w:r>
              <w:rPr>
                <w:u w:val="single"/>
              </w:rPr>
              <w:t>TOTAL</w:t>
            </w:r>
          </w:p>
        </w:tc>
        <w:tc>
          <w:tcPr>
            <w:tcW w:w="3005" w:type="dxa"/>
            <w:tcPrChange w:id="288" w:author="Ashwin Ahuja" w:date="2015-10-31T13:23:00Z">
              <w:tcPr>
                <w:tcW w:w="3005" w:type="dxa"/>
              </w:tcPr>
            </w:tcPrChange>
          </w:tcPr>
          <w:p w14:paraId="69285D55"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£456</w:t>
            </w:r>
          </w:p>
        </w:tc>
        <w:tc>
          <w:tcPr>
            <w:tcW w:w="3006" w:type="dxa"/>
            <w:tcPrChange w:id="289" w:author="Ashwin Ahuja" w:date="2015-10-31T13:23:00Z">
              <w:tcPr>
                <w:tcW w:w="3006" w:type="dxa"/>
              </w:tcPr>
            </w:tcPrChange>
          </w:tcPr>
          <w:p w14:paraId="4C918196"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£315</w:t>
            </w:r>
          </w:p>
        </w:tc>
      </w:tr>
    </w:tbl>
    <w:p w14:paraId="7E3E82EB" w14:textId="77777777" w:rsidR="0010554E" w:rsidRPr="0010554E" w:rsidRDefault="00A4548E" w:rsidP="0010554E">
      <w:pPr>
        <w:jc w:val="both"/>
        <w:rPr>
          <w:i/>
        </w:rPr>
      </w:pPr>
      <w:r>
        <w:rPr>
          <w:i/>
        </w:rPr>
        <w:t>Figure 3: Basic breakdown of costing – for more detailed breakdown, see Figure 5</w:t>
      </w:r>
    </w:p>
    <w:p w14:paraId="3F3175D8" w14:textId="3088BA2D" w:rsidR="0010554E" w:rsidRDefault="0010554E" w:rsidP="0010554E">
      <w:pPr>
        <w:jc w:val="both"/>
      </w:pPr>
      <w:r>
        <w:t>However, despite the costs being on the edge of the acceptable limits of the CanSat cost per unit, it must be acknowledged that this includes a number of spares for each component, in fact, we expect the cost to reproduce our CanSat</w:t>
      </w:r>
      <w:r w:rsidR="006E6879">
        <w:t xml:space="preserve"> (</w:t>
      </w:r>
      <w:r w:rsidR="00F3068C">
        <w:t>including the value of our sponsorship)</w:t>
      </w:r>
      <w:r>
        <w:t xml:space="preserve"> to be much lower:</w:t>
      </w:r>
    </w:p>
    <w:tbl>
      <w:tblPr>
        <w:tblStyle w:val="PlainTable1"/>
        <w:tblpPr w:leftFromText="180" w:rightFromText="180" w:vertAnchor="text" w:horzAnchor="margin" w:tblpY="71"/>
        <w:tblW w:w="0" w:type="auto"/>
        <w:tblLook w:val="04A0" w:firstRow="1" w:lastRow="0" w:firstColumn="1" w:lastColumn="0" w:noHBand="0" w:noVBand="1"/>
      </w:tblPr>
      <w:tblGrid>
        <w:gridCol w:w="4508"/>
        <w:gridCol w:w="4508"/>
      </w:tblGrid>
      <w:tr w:rsidR="00F3068C" w14:paraId="1C8739C6" w14:textId="77777777" w:rsidTr="00F3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8A07D7" w14:textId="77777777" w:rsidR="00F3068C" w:rsidRDefault="00F3068C" w:rsidP="00F3068C">
            <w:pPr>
              <w:jc w:val="both"/>
            </w:pPr>
            <w:r>
              <w:t>Item</w:t>
            </w:r>
          </w:p>
        </w:tc>
        <w:tc>
          <w:tcPr>
            <w:tcW w:w="4508" w:type="dxa"/>
          </w:tcPr>
          <w:p w14:paraId="5D5B8EEE" w14:textId="77777777" w:rsidR="00F3068C" w:rsidRDefault="00F3068C" w:rsidP="00F3068C">
            <w:pPr>
              <w:jc w:val="both"/>
              <w:cnfStyle w:val="100000000000" w:firstRow="1" w:lastRow="0" w:firstColumn="0" w:lastColumn="0" w:oddVBand="0" w:evenVBand="0" w:oddHBand="0" w:evenHBand="0" w:firstRowFirstColumn="0" w:firstRowLastColumn="0" w:lastRowFirstColumn="0" w:lastRowLastColumn="0"/>
            </w:pPr>
            <w:r>
              <w:t>Cost</w:t>
            </w:r>
          </w:p>
        </w:tc>
      </w:tr>
      <w:tr w:rsidR="00F3068C" w14:paraId="24077C45" w14:textId="77777777" w:rsidTr="00F3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C01755" w14:textId="77777777" w:rsidR="00F3068C" w:rsidRDefault="00F3068C" w:rsidP="00F3068C">
            <w:pPr>
              <w:jc w:val="both"/>
            </w:pPr>
            <w:r>
              <w:t>Electronics Components</w:t>
            </w:r>
          </w:p>
        </w:tc>
        <w:tc>
          <w:tcPr>
            <w:tcW w:w="4508" w:type="dxa"/>
          </w:tcPr>
          <w:p w14:paraId="064BC66A" w14:textId="77777777" w:rsidR="00F3068C" w:rsidRDefault="00F3068C" w:rsidP="00F3068C">
            <w:pPr>
              <w:jc w:val="both"/>
              <w:cnfStyle w:val="000000100000" w:firstRow="0" w:lastRow="0" w:firstColumn="0" w:lastColumn="0" w:oddVBand="0" w:evenVBand="0" w:oddHBand="1" w:evenHBand="0" w:firstRowFirstColumn="0" w:firstRowLastColumn="0" w:lastRowFirstColumn="0" w:lastRowLastColumn="0"/>
            </w:pPr>
            <w:r>
              <w:t>£290</w:t>
            </w:r>
          </w:p>
        </w:tc>
      </w:tr>
      <w:tr w:rsidR="00F3068C" w14:paraId="2E6F6AA3" w14:textId="77777777" w:rsidTr="00F3068C">
        <w:tc>
          <w:tcPr>
            <w:cnfStyle w:val="001000000000" w:firstRow="0" w:lastRow="0" w:firstColumn="1" w:lastColumn="0" w:oddVBand="0" w:evenVBand="0" w:oddHBand="0" w:evenHBand="0" w:firstRowFirstColumn="0" w:firstRowLastColumn="0" w:lastRowFirstColumn="0" w:lastRowLastColumn="0"/>
            <w:tcW w:w="4508" w:type="dxa"/>
          </w:tcPr>
          <w:p w14:paraId="4E37198A" w14:textId="77777777" w:rsidR="00F3068C" w:rsidRDefault="00F3068C" w:rsidP="00F3068C">
            <w:pPr>
              <w:jc w:val="both"/>
            </w:pPr>
            <w:r>
              <w:t>PCB Manufacture</w:t>
            </w:r>
          </w:p>
        </w:tc>
        <w:tc>
          <w:tcPr>
            <w:tcW w:w="4508" w:type="dxa"/>
          </w:tcPr>
          <w:p w14:paraId="32DB9EFF" w14:textId="77777777" w:rsidR="00F3068C" w:rsidRDefault="00F3068C" w:rsidP="00F3068C">
            <w:pPr>
              <w:jc w:val="both"/>
              <w:cnfStyle w:val="000000000000" w:firstRow="0" w:lastRow="0" w:firstColumn="0" w:lastColumn="0" w:oddVBand="0" w:evenVBand="0" w:oddHBand="0" w:evenHBand="0" w:firstRowFirstColumn="0" w:firstRowLastColumn="0" w:lastRowFirstColumn="0" w:lastRowLastColumn="0"/>
            </w:pPr>
            <w:r>
              <w:t>£50</w:t>
            </w:r>
          </w:p>
        </w:tc>
      </w:tr>
      <w:tr w:rsidR="00F3068C" w14:paraId="285E5BF3" w14:textId="77777777" w:rsidTr="00F3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5ACC6E" w14:textId="77777777" w:rsidR="00F3068C" w:rsidRDefault="00F3068C" w:rsidP="00F3068C">
            <w:pPr>
              <w:jc w:val="both"/>
            </w:pPr>
            <w:r>
              <w:t>Hardware</w:t>
            </w:r>
          </w:p>
        </w:tc>
        <w:tc>
          <w:tcPr>
            <w:tcW w:w="4508" w:type="dxa"/>
          </w:tcPr>
          <w:p w14:paraId="4D6149F0" w14:textId="77777777" w:rsidR="00F3068C" w:rsidRDefault="00F3068C" w:rsidP="00F3068C">
            <w:pPr>
              <w:jc w:val="both"/>
              <w:cnfStyle w:val="000000100000" w:firstRow="0" w:lastRow="0" w:firstColumn="0" w:lastColumn="0" w:oddVBand="0" w:evenVBand="0" w:oddHBand="1" w:evenHBand="0" w:firstRowFirstColumn="0" w:firstRowLastColumn="0" w:lastRowFirstColumn="0" w:lastRowLastColumn="0"/>
            </w:pPr>
            <w:r>
              <w:t>£30</w:t>
            </w:r>
          </w:p>
        </w:tc>
      </w:tr>
      <w:tr w:rsidR="00F3068C" w14:paraId="138C21C2" w14:textId="77777777" w:rsidTr="00F3068C">
        <w:tc>
          <w:tcPr>
            <w:cnfStyle w:val="001000000000" w:firstRow="0" w:lastRow="0" w:firstColumn="1" w:lastColumn="0" w:oddVBand="0" w:evenVBand="0" w:oddHBand="0" w:evenHBand="0" w:firstRowFirstColumn="0" w:firstRowLastColumn="0" w:lastRowFirstColumn="0" w:lastRowLastColumn="0"/>
            <w:tcW w:w="4508" w:type="dxa"/>
          </w:tcPr>
          <w:p w14:paraId="46FA31FF" w14:textId="77777777" w:rsidR="00F3068C" w:rsidRPr="00FC6799" w:rsidRDefault="00F3068C" w:rsidP="00F3068C">
            <w:pPr>
              <w:jc w:val="both"/>
              <w:rPr>
                <w:u w:val="single"/>
              </w:rPr>
            </w:pPr>
            <w:r>
              <w:rPr>
                <w:u w:val="single"/>
              </w:rPr>
              <w:t>TOTAL</w:t>
            </w:r>
          </w:p>
        </w:tc>
        <w:tc>
          <w:tcPr>
            <w:tcW w:w="4508" w:type="dxa"/>
          </w:tcPr>
          <w:p w14:paraId="075CF0BC" w14:textId="77777777" w:rsidR="00F3068C" w:rsidRDefault="00F3068C" w:rsidP="00F3068C">
            <w:pPr>
              <w:jc w:val="both"/>
              <w:cnfStyle w:val="000000000000" w:firstRow="0" w:lastRow="0" w:firstColumn="0" w:lastColumn="0" w:oddVBand="0" w:evenVBand="0" w:oddHBand="0" w:evenHBand="0" w:firstRowFirstColumn="0" w:firstRowLastColumn="0" w:lastRowFirstColumn="0" w:lastRowLastColumn="0"/>
            </w:pPr>
            <w:r>
              <w:t>£400</w:t>
            </w:r>
          </w:p>
        </w:tc>
      </w:tr>
    </w:tbl>
    <w:p w14:paraId="6782BEB3" w14:textId="77777777" w:rsidR="0010554E" w:rsidRDefault="0010554E" w:rsidP="0010554E">
      <w:pPr>
        <w:jc w:val="both"/>
      </w:pPr>
    </w:p>
    <w:p w14:paraId="0D499796" w14:textId="77777777" w:rsidR="0010554E" w:rsidRPr="00893EEF" w:rsidRDefault="00A4548E" w:rsidP="0010554E">
      <w:pPr>
        <w:jc w:val="both"/>
        <w:rPr>
          <w:i/>
        </w:rPr>
      </w:pPr>
      <w:r>
        <w:rPr>
          <w:i/>
        </w:rPr>
        <w:t>Figure 4</w:t>
      </w:r>
      <w:r w:rsidR="00893EEF">
        <w:rPr>
          <w:i/>
        </w:rPr>
        <w:t>:</w:t>
      </w:r>
      <w:r>
        <w:rPr>
          <w:i/>
        </w:rPr>
        <w:t xml:space="preserve"> Breakdown of cost of a single Can.</w:t>
      </w:r>
    </w:p>
    <w:p w14:paraId="5B4919E6" w14:textId="77777777" w:rsidR="0010554E" w:rsidRDefault="0010554E" w:rsidP="0010554E">
      <w:pPr>
        <w:jc w:val="both"/>
      </w:pPr>
      <w:r w:rsidRPr="00E16601">
        <w:rPr>
          <w:noProof/>
          <w:lang w:eastAsia="en-GB"/>
        </w:rPr>
        <w:lastRenderedPageBreak/>
        <w:drawing>
          <wp:inline distT="0" distB="0" distL="0" distR="0" wp14:anchorId="655D1495" wp14:editId="2FBBC5C5">
            <wp:extent cx="4700393" cy="81438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6505" cy="8189116"/>
                    </a:xfrm>
                    <a:prstGeom prst="rect">
                      <a:avLst/>
                    </a:prstGeom>
                    <a:noFill/>
                    <a:ln>
                      <a:noFill/>
                    </a:ln>
                  </pic:spPr>
                </pic:pic>
              </a:graphicData>
            </a:graphic>
          </wp:inline>
        </w:drawing>
      </w:r>
    </w:p>
    <w:p w14:paraId="1E73868A" w14:textId="13261C91" w:rsidR="00893EEF" w:rsidRDefault="00A4548E" w:rsidP="00A4548E">
      <w:pPr>
        <w:jc w:val="both"/>
        <w:rPr>
          <w:i/>
        </w:rPr>
      </w:pPr>
      <w:r>
        <w:rPr>
          <w:i/>
        </w:rPr>
        <w:t>Figure 5</w:t>
      </w:r>
      <w:r w:rsidR="0010554E">
        <w:rPr>
          <w:i/>
        </w:rPr>
        <w:t>:</w:t>
      </w:r>
      <w:r>
        <w:rPr>
          <w:i/>
        </w:rPr>
        <w:t xml:space="preserve"> Breakdown of costs</w:t>
      </w:r>
      <w:r w:rsidR="007D10DB">
        <w:rPr>
          <w:i/>
        </w:rPr>
        <w:t xml:space="preserve"> (made using Microsoft Excel)</w:t>
      </w:r>
      <w:r w:rsidR="0010554E">
        <w:rPr>
          <w:i/>
        </w:rPr>
        <w:t xml:space="preserve"> </w:t>
      </w:r>
    </w:p>
    <w:p w14:paraId="50FD2AE2" w14:textId="33F7C870" w:rsidR="00552A21" w:rsidRDefault="00552A21">
      <w:pPr>
        <w:rPr>
          <w:i/>
        </w:rPr>
      </w:pPr>
      <w:r>
        <w:rPr>
          <w:i/>
        </w:rPr>
        <w:br w:type="page"/>
      </w:r>
    </w:p>
    <w:p w14:paraId="43D1370C" w14:textId="4D2679C1" w:rsidR="00A4548E" w:rsidRDefault="00552A21" w:rsidP="00552A21">
      <w:pPr>
        <w:pStyle w:val="Heading1"/>
      </w:pPr>
      <w:bookmarkStart w:id="290" w:name="_Toc434061456"/>
      <w:r>
        <w:lastRenderedPageBreak/>
        <w:t>Mechanics</w:t>
      </w:r>
      <w:bookmarkEnd w:id="290"/>
    </w:p>
    <w:p w14:paraId="31ADABE5" w14:textId="77777777" w:rsidR="00552A21" w:rsidRDefault="00552A21" w:rsidP="00552A21">
      <w:pPr>
        <w:spacing w:after="0"/>
        <w:rPr>
          <w:b/>
          <w:sz w:val="20"/>
        </w:rPr>
      </w:pPr>
    </w:p>
    <w:p w14:paraId="45ECFD63" w14:textId="00CCCF8E" w:rsidR="00552A21" w:rsidRDefault="00F3068C" w:rsidP="00552A21">
      <w:pPr>
        <w:pStyle w:val="Heading2"/>
      </w:pPr>
      <w:bookmarkStart w:id="291" w:name="_Toc434061457"/>
      <w:r>
        <w:t>Aim</w:t>
      </w:r>
      <w:bookmarkEnd w:id="291"/>
      <w:r w:rsidR="00552A21" w:rsidRPr="00967FFD">
        <w:t xml:space="preserve">  </w:t>
      </w:r>
    </w:p>
    <w:p w14:paraId="2103A4F5" w14:textId="17425BD3" w:rsidR="00552A21" w:rsidRDefault="00552A21" w:rsidP="00552A21">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67C97CB3" w14:textId="77777777" w:rsidR="00552A21" w:rsidRPr="00552A21" w:rsidRDefault="00552A21" w:rsidP="00552A21">
      <w:pPr>
        <w:spacing w:after="0"/>
        <w:jc w:val="both"/>
      </w:pPr>
    </w:p>
    <w:p w14:paraId="23DC102A" w14:textId="0C830DB8" w:rsidR="00552A21" w:rsidRPr="00552A21" w:rsidRDefault="00552A21" w:rsidP="00552A21">
      <w:pPr>
        <w:spacing w:after="0"/>
        <w:jc w:val="both"/>
      </w:pPr>
      <w:r w:rsidRPr="00552A21">
        <w:t xml:space="preserve">For most challenges involved in accomplishing the task above, any improvement in any aspect of the design will be beneficial to the overall performance of the Can, unless this is done to such an extent that we begin to suffer from lack of space within the Can. When creating the </w:t>
      </w:r>
      <w:r w:rsidR="00840A50" w:rsidRPr="00552A21">
        <w:t>design,</w:t>
      </w:r>
      <w:r w:rsidRPr="00552A21">
        <w:t xml:space="preserve"> we found that this issue became most acute when trying to maximise the stability of the quadcopter, as this resulted in using up large amounts of space which is needed for other components.</w:t>
      </w:r>
    </w:p>
    <w:p w14:paraId="4C64E7D6" w14:textId="77777777" w:rsidR="00552A21" w:rsidRDefault="00552A21" w:rsidP="00552A21">
      <w:pPr>
        <w:spacing w:after="0"/>
        <w:rPr>
          <w:sz w:val="20"/>
        </w:rPr>
      </w:pPr>
    </w:p>
    <w:p w14:paraId="43713DA6" w14:textId="0EFC114B" w:rsidR="00552A21" w:rsidRDefault="00552A21" w:rsidP="00552A21">
      <w:pPr>
        <w:pStyle w:val="Heading2"/>
      </w:pPr>
      <w:bookmarkStart w:id="292" w:name="_Toc434061458"/>
      <w:r w:rsidRPr="00967FFD">
        <w:t>Parachut</w:t>
      </w:r>
      <w:r w:rsidR="00F3068C">
        <w:t>e</w:t>
      </w:r>
      <w:bookmarkEnd w:id="292"/>
    </w:p>
    <w:p w14:paraId="561EC8A5" w14:textId="6048E281" w:rsidR="00552A21" w:rsidRPr="00552A21" w:rsidRDefault="00552A21" w:rsidP="00552A21">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r w:rsidR="00F3068C">
        <w:t xml:space="preserve">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14:paraId="76043BDA" w14:textId="77777777" w:rsidR="00552A21" w:rsidRPr="00552A21" w:rsidRDefault="00552A21" w:rsidP="00552A21">
      <w:pPr>
        <w:spacing w:after="0"/>
      </w:pPr>
    </w:p>
    <w:p w14:paraId="01F8DFE1" w14:textId="77777777" w:rsidR="00552A21" w:rsidRDefault="00552A21" w:rsidP="00552A21">
      <w:pPr>
        <w:pStyle w:val="Heading2"/>
      </w:pPr>
      <w:bookmarkStart w:id="293" w:name="_Toc434061459"/>
      <w:r w:rsidRPr="00967FFD">
        <w:t>General Design Creation</w:t>
      </w:r>
      <w:bookmarkEnd w:id="293"/>
    </w:p>
    <w:p w14:paraId="1B791934" w14:textId="0B13DBC5" w:rsidR="00552A21" w:rsidRPr="00552A21" w:rsidRDefault="00552A21" w:rsidP="00552A21">
      <w:pPr>
        <w:spacing w:after="0"/>
        <w:jc w:val="both"/>
      </w:pPr>
      <w:r w:rsidRPr="00552A21">
        <w:t xml:space="preserve">The </w:t>
      </w:r>
      <w:r w:rsidR="00840A50" w:rsidRPr="00552A21">
        <w:t>trade-off</w:t>
      </w:r>
      <w:r w:rsidRPr="00552A21">
        <w:t xml:space="preserve">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0FC88EE0" w14:textId="77777777" w:rsidR="00552A21" w:rsidRPr="00AE4012" w:rsidRDefault="00552A21" w:rsidP="00552A21">
      <w:pPr>
        <w:spacing w:after="0"/>
        <w:rPr>
          <w:sz w:val="20"/>
        </w:rPr>
      </w:pPr>
    </w:p>
    <w:p w14:paraId="1C1DD695" w14:textId="77777777" w:rsidR="00552A21" w:rsidRPr="00AE4012" w:rsidRDefault="00552A21" w:rsidP="00552A21">
      <w:pPr>
        <w:keepNext/>
        <w:spacing w:after="0"/>
        <w:jc w:val="center"/>
        <w:rPr>
          <w:sz w:val="20"/>
        </w:rPr>
      </w:pPr>
      <w:r w:rsidRPr="00AE4012">
        <w:rPr>
          <w:noProof/>
          <w:sz w:val="20"/>
          <w:lang w:eastAsia="en-GB"/>
        </w:rPr>
        <w:drawing>
          <wp:inline distT="0" distB="0" distL="0" distR="0" wp14:anchorId="735B2ACA" wp14:editId="135945D2">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2" cstate="print">
                      <a:lum bright="-30000"/>
                    </a:blip>
                    <a:stretch>
                      <a:fillRect/>
                    </a:stretch>
                  </pic:blipFill>
                  <pic:spPr>
                    <a:xfrm>
                      <a:off x="0" y="0"/>
                      <a:ext cx="4267564" cy="1566711"/>
                    </a:xfrm>
                    <a:prstGeom prst="rect">
                      <a:avLst/>
                    </a:prstGeom>
                  </pic:spPr>
                </pic:pic>
              </a:graphicData>
            </a:graphic>
          </wp:inline>
        </w:drawing>
      </w:r>
    </w:p>
    <w:p w14:paraId="3FBDD63D" w14:textId="590983BD" w:rsidR="00552A21" w:rsidRPr="00552A21" w:rsidRDefault="00552A21" w:rsidP="00552A21">
      <w:pPr>
        <w:spacing w:after="0"/>
        <w:ind w:left="2880" w:firstLine="720"/>
        <w:jc w:val="both"/>
        <w:rPr>
          <w:i/>
        </w:rPr>
      </w:pPr>
      <w:r w:rsidRPr="00552A21">
        <w:rPr>
          <w:i/>
        </w:rPr>
        <w:t>Figure</w:t>
      </w:r>
      <w:r>
        <w:rPr>
          <w:i/>
        </w:rPr>
        <w:t xml:space="preserve"> 6</w:t>
      </w:r>
      <w:r w:rsidRPr="00552A21">
        <w:rPr>
          <w:i/>
        </w:rPr>
        <w:t xml:space="preserve"> - Can Orientation Decision</w:t>
      </w:r>
    </w:p>
    <w:p w14:paraId="70D0C044" w14:textId="77777777" w:rsidR="00552A21" w:rsidRPr="00AE4012" w:rsidRDefault="00552A21" w:rsidP="00552A21">
      <w:pPr>
        <w:spacing w:after="0"/>
        <w:rPr>
          <w:sz w:val="20"/>
        </w:rPr>
      </w:pPr>
    </w:p>
    <w:p w14:paraId="136CF64E" w14:textId="77777777" w:rsidR="00552A21" w:rsidRPr="00552A21" w:rsidRDefault="00552A21" w:rsidP="00552A21">
      <w:pPr>
        <w:spacing w:after="0"/>
        <w:jc w:val="both"/>
      </w:pPr>
      <w:r w:rsidRPr="00552A21">
        <w:t>Throughout the design of the Can many decisions were strongly influenced by this space / stability trade off.</w:t>
      </w:r>
    </w:p>
    <w:p w14:paraId="5631BCB7" w14:textId="2B059631" w:rsidR="00552A21" w:rsidRPr="00552A21" w:rsidRDefault="00552A21" w:rsidP="00552A21">
      <w:pPr>
        <w:spacing w:after="0"/>
        <w:jc w:val="both"/>
      </w:pPr>
      <w:r w:rsidRPr="00552A21">
        <w:t xml:space="preserve">For </w:t>
      </w:r>
      <w:r w:rsidR="00840A50" w:rsidRPr="00552A21">
        <w:t>example,</w:t>
      </w:r>
      <w:r w:rsidRPr="00552A21">
        <w:t xml:space="preserve"> the exact length of the arms:</w:t>
      </w:r>
    </w:p>
    <w:p w14:paraId="4D21A307" w14:textId="15B9EC5F" w:rsidR="00552A21" w:rsidRPr="00552A21" w:rsidRDefault="00552A21" w:rsidP="00552A21">
      <w:pPr>
        <w:spacing w:after="0"/>
        <w:ind w:left="426"/>
        <w:jc w:val="both"/>
      </w:pPr>
      <w:r w:rsidRPr="00552A21">
        <w:t xml:space="preserve">This initial vertically orientated design (Figure </w:t>
      </w:r>
      <w:r w:rsidR="003F36BA">
        <w:t>7</w:t>
      </w:r>
      <w:r w:rsidRPr="00552A21">
        <w:t>), where arm length was maximised to increase arm stability (as the greater the distance between diagonally opposite rotors when unfolded, the greater the quadcopter’s stability), had to be altered to ensure sufficient space was left inside the Ca</w:t>
      </w:r>
      <w:r w:rsidR="003F36BA">
        <w:t xml:space="preserve">n for other </w:t>
      </w:r>
      <w:r w:rsidR="003F36BA">
        <w:lastRenderedPageBreak/>
        <w:t>components (Figure 8</w:t>
      </w:r>
      <w:r w:rsidRPr="00552A21">
        <w:t>).  Due to this change the diagonal distance decrea</w:t>
      </w:r>
      <w:r w:rsidR="003F36BA">
        <w:t>sed by about 35mm (see Figures 7 and 8</w:t>
      </w:r>
      <w:r w:rsidRPr="00552A21">
        <w:t>).</w:t>
      </w:r>
      <w:r w:rsidR="003F36BA">
        <w:rPr>
          <w:rStyle w:val="FootnoteReference"/>
        </w:rPr>
        <w:footnoteReference w:id="1"/>
      </w:r>
    </w:p>
    <w:p w14:paraId="1E7828A0" w14:textId="77777777" w:rsidR="00552A21" w:rsidRPr="00552A21" w:rsidRDefault="00552A21" w:rsidP="00552A21">
      <w:pPr>
        <w:spacing w:after="0"/>
        <w:jc w:val="both"/>
      </w:pPr>
    </w:p>
    <w:p w14:paraId="02BB36E1" w14:textId="37970A0E" w:rsidR="00552A21" w:rsidRDefault="00552A21" w:rsidP="00552A21">
      <w:pPr>
        <w:spacing w:after="0"/>
        <w:rPr>
          <w:sz w:val="20"/>
        </w:rPr>
      </w:pPr>
      <w:r>
        <w:rPr>
          <w:noProof/>
          <w:sz w:val="20"/>
          <w:lang w:eastAsia="en-GB"/>
        </w:rPr>
        <mc:AlternateContent>
          <mc:Choice Requires="wps">
            <w:drawing>
              <wp:anchor distT="0" distB="0" distL="114300" distR="114300" simplePos="0" relativeHeight="251680768" behindDoc="0" locked="0" layoutInCell="1" allowOverlap="1" wp14:anchorId="23086CBB" wp14:editId="62D83B0A">
                <wp:simplePos x="0" y="0"/>
                <wp:positionH relativeFrom="column">
                  <wp:posOffset>2142744</wp:posOffset>
                </wp:positionH>
                <wp:positionV relativeFrom="paragraph">
                  <wp:posOffset>-243840</wp:posOffset>
                </wp:positionV>
                <wp:extent cx="835152" cy="24955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152"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D065E" w14:textId="70309E16" w:rsidR="00E21B77" w:rsidRPr="00552A21" w:rsidRDefault="00E21B77" w:rsidP="00552A21">
                            <w:pPr>
                              <w:jc w:val="center"/>
                              <w:rPr>
                                <w:i/>
                              </w:rPr>
                            </w:pPr>
                            <w:r>
                              <w:rPr>
                                <w:i/>
                              </w:rPr>
                              <w:t>Figure 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86CBB" id="Text Box 70" o:spid="_x0000_s1030" type="#_x0000_t202" style="position:absolute;margin-left:168.7pt;margin-top:-19.2pt;width:65.75pt;height:1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LouAIAAME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" filled="f" stroked="f">
                <v:textbox>
                  <w:txbxContent>
                    <w:p w14:paraId="6E0D065E" w14:textId="70309E16" w:rsidR="00E21B77" w:rsidRPr="00552A21" w:rsidRDefault="00E21B77" w:rsidP="00552A21">
                      <w:pPr>
                        <w:jc w:val="center"/>
                        <w:rPr>
                          <w:i/>
                        </w:rPr>
                      </w:pPr>
                      <w:r>
                        <w:rPr>
                          <w:i/>
                        </w:rPr>
                        <w:t>Figure 7</w:t>
                      </w:r>
                    </w:p>
                  </w:txbxContent>
                </v:textbox>
              </v:shape>
            </w:pict>
          </mc:Fallback>
        </mc:AlternateContent>
      </w:r>
      <w:r w:rsidRPr="00182E71">
        <w:rPr>
          <w:noProof/>
          <w:sz w:val="20"/>
          <w:lang w:eastAsia="en-GB"/>
        </w:rPr>
        <w:drawing>
          <wp:inline distT="0" distB="0" distL="0" distR="0" wp14:anchorId="1B29D8BA" wp14:editId="1C5DDFDA">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6296D300" wp14:editId="58617347">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4" cstate="print"/>
                    <a:srcRect l="42232" t="22721" r="35040" b="24762"/>
                    <a:stretch>
                      <a:fillRect/>
                    </a:stretch>
                  </pic:blipFill>
                  <pic:spPr>
                    <a:xfrm>
                      <a:off x="0" y="0"/>
                      <a:ext cx="1043296" cy="1800000"/>
                    </a:xfrm>
                    <a:prstGeom prst="rect">
                      <a:avLst/>
                    </a:prstGeom>
                  </pic:spPr>
                </pic:pic>
              </a:graphicData>
            </a:graphic>
          </wp:inline>
        </w:drawing>
      </w:r>
    </w:p>
    <w:p w14:paraId="6335046B" w14:textId="77777777" w:rsidR="00552A21" w:rsidRDefault="00552A21" w:rsidP="00552A21">
      <w:pPr>
        <w:spacing w:after="0"/>
        <w:rPr>
          <w:sz w:val="20"/>
        </w:rPr>
      </w:pPr>
    </w:p>
    <w:p w14:paraId="03F75CEF" w14:textId="77777777" w:rsidR="00552A21" w:rsidRDefault="00552A21" w:rsidP="00552A21">
      <w:pPr>
        <w:spacing w:after="0"/>
        <w:rPr>
          <w:sz w:val="20"/>
        </w:rPr>
      </w:pPr>
    </w:p>
    <w:p w14:paraId="43B5020F" w14:textId="124AB7FC" w:rsidR="00552A21" w:rsidRDefault="00552A21" w:rsidP="00552A21">
      <w:pPr>
        <w:spacing w:after="0"/>
        <w:rPr>
          <w:sz w:val="20"/>
        </w:rPr>
      </w:pPr>
      <w:r>
        <w:rPr>
          <w:noProof/>
          <w:sz w:val="20"/>
          <w:lang w:eastAsia="en-GB"/>
        </w:rPr>
        <mc:AlternateContent>
          <mc:Choice Requires="wps">
            <w:drawing>
              <wp:anchor distT="0" distB="0" distL="114300" distR="114300" simplePos="0" relativeHeight="251679744" behindDoc="0" locked="0" layoutInCell="1" allowOverlap="1" wp14:anchorId="153FFB08" wp14:editId="2D9056C4">
                <wp:simplePos x="0" y="0"/>
                <wp:positionH relativeFrom="column">
                  <wp:posOffset>2376805</wp:posOffset>
                </wp:positionH>
                <wp:positionV relativeFrom="paragraph">
                  <wp:posOffset>-5080</wp:posOffset>
                </wp:positionV>
                <wp:extent cx="762635" cy="204470"/>
                <wp:effectExtent l="0" t="135890" r="0" b="88265"/>
                <wp:wrapNone/>
                <wp:docPr id="69"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20BD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BGJqRcbwIAABEFAAAOAAAAAAAAAAAA&#10;AAAAAC4CAABkcnMvZTJvRG9jLnhtbFBLAQItABQABgAIAAAAIQD07/up3wAAAAgBAAAPAAAAAAAA&#10;AAAAAAAAAMkEAABkcnMvZG93bnJldi54bWxQSwUGAAAAAAQABADzAAAA1QUAAAAA&#10;" fillcolor="#7f7f7f [1612]" strokecolor="black [3213]"/>
            </w:pict>
          </mc:Fallback>
        </mc:AlternateContent>
      </w:r>
    </w:p>
    <w:p w14:paraId="121CCCFF" w14:textId="77777777" w:rsidR="00552A21" w:rsidRDefault="00552A21" w:rsidP="00552A21">
      <w:pPr>
        <w:spacing w:after="0"/>
        <w:rPr>
          <w:sz w:val="20"/>
        </w:rPr>
      </w:pPr>
    </w:p>
    <w:p w14:paraId="75F11A6A" w14:textId="77777777" w:rsidR="00552A21" w:rsidRDefault="00552A21" w:rsidP="00552A21">
      <w:pPr>
        <w:spacing w:after="0"/>
        <w:rPr>
          <w:sz w:val="20"/>
        </w:rPr>
      </w:pPr>
      <w:r>
        <w:rPr>
          <w:sz w:val="20"/>
        </w:rPr>
        <w:t xml:space="preserve">   </w:t>
      </w:r>
    </w:p>
    <w:p w14:paraId="3D8F5529" w14:textId="4E3D1660" w:rsidR="00552A21" w:rsidRDefault="00552A21" w:rsidP="00552A21">
      <w:pPr>
        <w:spacing w:after="0"/>
        <w:jc w:val="right"/>
        <w:rPr>
          <w:sz w:val="20"/>
        </w:rPr>
      </w:pPr>
      <w:r>
        <w:rPr>
          <w:noProof/>
          <w:sz w:val="20"/>
          <w:lang w:eastAsia="en-GB"/>
        </w:rPr>
        <mc:AlternateContent>
          <mc:Choice Requires="wps">
            <w:drawing>
              <wp:anchor distT="0" distB="0" distL="114300" distR="114300" simplePos="0" relativeHeight="251681792" behindDoc="0" locked="0" layoutInCell="1" allowOverlap="1" wp14:anchorId="528E251E" wp14:editId="155D6D3B">
                <wp:simplePos x="0" y="0"/>
                <wp:positionH relativeFrom="column">
                  <wp:posOffset>3044952</wp:posOffset>
                </wp:positionH>
                <wp:positionV relativeFrom="paragraph">
                  <wp:posOffset>1740535</wp:posOffset>
                </wp:positionV>
                <wp:extent cx="689610" cy="24955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B1B67" w14:textId="54BA017C" w:rsidR="00E21B77" w:rsidRPr="00552A21" w:rsidRDefault="00E21B77" w:rsidP="00552A21">
                            <w:pPr>
                              <w:jc w:val="center"/>
                              <w:rPr>
                                <w:i/>
                              </w:rPr>
                            </w:pPr>
                            <w:r>
                              <w:rPr>
                                <w:i/>
                              </w:rPr>
                              <w:t>Figure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8E251E" id="Text Box 68" o:spid="_x0000_s1031" type="#_x0000_t202" style="position:absolute;left:0;text-align:left;margin-left:239.75pt;margin-top:137.05pt;width:54.3pt;height:1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jz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" filled="f" stroked="f">
                <v:textbox>
                  <w:txbxContent>
                    <w:p w14:paraId="797B1B67" w14:textId="54BA017C" w:rsidR="00E21B77" w:rsidRPr="00552A21" w:rsidRDefault="00E21B77" w:rsidP="00552A21">
                      <w:pPr>
                        <w:jc w:val="center"/>
                        <w:rPr>
                          <w:i/>
                        </w:rPr>
                      </w:pPr>
                      <w:r>
                        <w:rPr>
                          <w:i/>
                        </w:rPr>
                        <w:t>Figure 8</w:t>
                      </w:r>
                    </w:p>
                  </w:txbxContent>
                </v:textbox>
              </v:shape>
            </w:pict>
          </mc:Fallback>
        </mc:AlternateContent>
      </w:r>
      <w:r>
        <w:rPr>
          <w:noProof/>
          <w:sz w:val="20"/>
          <w:lang w:eastAsia="en-GB"/>
        </w:rPr>
        <w:drawing>
          <wp:inline distT="0" distB="0" distL="0" distR="0" wp14:anchorId="06B0A4BD" wp14:editId="3C34239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5"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1479EFB6" wp14:editId="3746F3D6">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3EC2DB17" w14:textId="77777777" w:rsidR="00552A21" w:rsidRDefault="00552A21" w:rsidP="00552A21">
      <w:pPr>
        <w:spacing w:after="0"/>
        <w:jc w:val="center"/>
        <w:rPr>
          <w:sz w:val="20"/>
        </w:rPr>
      </w:pPr>
    </w:p>
    <w:p w14:paraId="545BC8FC" w14:textId="77777777" w:rsidR="00552A21" w:rsidRDefault="00552A21" w:rsidP="00552A21">
      <w:pPr>
        <w:spacing w:after="0"/>
        <w:jc w:val="both"/>
        <w:rPr>
          <w:sz w:val="20"/>
        </w:rPr>
      </w:pPr>
    </w:p>
    <w:p w14:paraId="603A5E43" w14:textId="77777777" w:rsidR="00552A21" w:rsidRPr="00552A21" w:rsidRDefault="00552A21" w:rsidP="00552A21">
      <w:pPr>
        <w:spacing w:after="0"/>
        <w:jc w:val="both"/>
      </w:pPr>
      <w:r w:rsidRPr="00552A21">
        <w:t>Other factors of the quadcopter’s design were also strongly influenced by the minimal space available.</w:t>
      </w:r>
    </w:p>
    <w:p w14:paraId="3A3F0DB4" w14:textId="7BC3522E" w:rsidR="00552A21" w:rsidRPr="00552A21" w:rsidRDefault="00552A21" w:rsidP="00552A21">
      <w:pPr>
        <w:spacing w:after="0"/>
        <w:jc w:val="both"/>
      </w:pPr>
      <w:r w:rsidRPr="00552A21">
        <w:t>E.g. The Can’s overall structures that hold it together had to be cleverly redesigned to maximise space for</w:t>
      </w:r>
      <w:r w:rsidR="008E5FFA">
        <w:t xml:space="preserve"> other components (From Figure </w:t>
      </w:r>
      <w:r w:rsidR="003F36BA">
        <w:t>9</w:t>
      </w:r>
      <w:r w:rsidRPr="00552A21">
        <w:t xml:space="preserve"> </w:t>
      </w:r>
      <w:r w:rsidRPr="00552A21">
        <w:sym w:font="Wingdings" w:char="F0E0"/>
      </w:r>
      <w:r w:rsidR="008E5FFA">
        <w:t xml:space="preserve"> Figure </w:t>
      </w:r>
      <w:r w:rsidR="003F36BA">
        <w:t>10</w:t>
      </w:r>
      <w:r w:rsidRPr="00552A21">
        <w:t xml:space="preserve"> (Figure </w:t>
      </w:r>
      <w:r w:rsidR="003F36BA">
        <w:t>11 is the same as Figure 10</w:t>
      </w:r>
      <w:r w:rsidRPr="00552A21">
        <w:t xml:space="preserve"> except with the arms unfolded to show the wall)):</w:t>
      </w:r>
    </w:p>
    <w:p w14:paraId="1FFD724F" w14:textId="77777777" w:rsidR="00552A21" w:rsidRDefault="00552A21" w:rsidP="00552A21">
      <w:pPr>
        <w:spacing w:after="0"/>
        <w:jc w:val="both"/>
        <w:rPr>
          <w:sz w:val="20"/>
        </w:rPr>
      </w:pPr>
    </w:p>
    <w:p w14:paraId="5916F1DA" w14:textId="0B95AA8C" w:rsidR="00552A21" w:rsidRDefault="009D7E5C" w:rsidP="00552A21">
      <w:pPr>
        <w:spacing w:after="0"/>
        <w:jc w:val="center"/>
        <w:rPr>
          <w:sz w:val="20"/>
        </w:rPr>
      </w:pPr>
      <w:r>
        <w:rPr>
          <w:noProof/>
          <w:sz w:val="20"/>
          <w:lang w:eastAsia="en-GB"/>
        </w:rPr>
        <mc:AlternateContent>
          <mc:Choice Requires="wps">
            <w:drawing>
              <wp:anchor distT="0" distB="0" distL="114300" distR="114300" simplePos="0" relativeHeight="251682816" behindDoc="0" locked="0" layoutInCell="1" allowOverlap="1" wp14:anchorId="2E1EDD32" wp14:editId="0F7030A5">
                <wp:simplePos x="0" y="0"/>
                <wp:positionH relativeFrom="column">
                  <wp:posOffset>1533525</wp:posOffset>
                </wp:positionH>
                <wp:positionV relativeFrom="paragraph">
                  <wp:posOffset>873760</wp:posOffset>
                </wp:positionV>
                <wp:extent cx="586740" cy="190500"/>
                <wp:effectExtent l="0" t="19050" r="41910" b="3810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70EF0" id="Right Arrow 64" o:spid="_x0000_s1026" type="#_x0000_t13" style="position:absolute;margin-left:120.75pt;margin-top:68.8pt;width:46.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b7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khoW+2ECAAADBQAADgAAAAAAAAAAAAAAAAAuAgAAZHJzL2Uy&#10;b0RvYy54bWxQSwECLQAUAAYACAAAACEAY7nMkN8AAAALAQAADwAAAAAAAAAAAAAAAAC7BAAAZHJz&#10;L2Rvd25yZXYueG1sUEsFBgAAAAAEAAQA8wAAAMcFAAAAAA==&#10;" adj="15015" fillcolor="#7f7f7f [1612]" strokecolor="black [3213]"/>
            </w:pict>
          </mc:Fallback>
        </mc:AlternateContent>
      </w:r>
      <w:r w:rsidR="00552A21">
        <w:rPr>
          <w:noProof/>
          <w:sz w:val="20"/>
          <w:lang w:eastAsia="en-GB"/>
        </w:rPr>
        <mc:AlternateContent>
          <mc:Choice Requires="wps">
            <w:drawing>
              <wp:anchor distT="0" distB="0" distL="114300" distR="114300" simplePos="0" relativeHeight="251685888" behindDoc="0" locked="0" layoutInCell="1" allowOverlap="1" wp14:anchorId="3232C71E" wp14:editId="38051C41">
                <wp:simplePos x="0" y="0"/>
                <wp:positionH relativeFrom="column">
                  <wp:posOffset>4263390</wp:posOffset>
                </wp:positionH>
                <wp:positionV relativeFrom="paragraph">
                  <wp:posOffset>1760474</wp:posOffset>
                </wp:positionV>
                <wp:extent cx="883920" cy="2495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6F072" w14:textId="5F23D6B0" w:rsidR="00E21B77" w:rsidRPr="00552A21" w:rsidRDefault="00E21B77" w:rsidP="00552A21">
                            <w:pPr>
                              <w:jc w:val="center"/>
                              <w:rPr>
                                <w:i/>
                              </w:rPr>
                            </w:pPr>
                            <w:r w:rsidRPr="00552A21">
                              <w:rPr>
                                <w:i/>
                              </w:rPr>
                              <w:t>Figure</w:t>
                            </w:r>
                            <w:r>
                              <w:rPr>
                                <w:i/>
                              </w:rPr>
                              <w:t xml:space="preserve"> 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2C71E" id="Text Box 67" o:spid="_x0000_s1032" type="#_x0000_t202" style="position:absolute;left:0;text-align:left;margin-left:335.7pt;margin-top:138.6pt;width:69.6pt;height:1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56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" filled="f" stroked="f">
                <v:textbox>
                  <w:txbxContent>
                    <w:p w14:paraId="1356F072" w14:textId="5F23D6B0" w:rsidR="00E21B77" w:rsidRPr="00552A21" w:rsidRDefault="00E21B77" w:rsidP="00552A21">
                      <w:pPr>
                        <w:jc w:val="center"/>
                        <w:rPr>
                          <w:i/>
                        </w:rPr>
                      </w:pPr>
                      <w:r w:rsidRPr="00552A21">
                        <w:rPr>
                          <w:i/>
                        </w:rPr>
                        <w:t>Figure</w:t>
                      </w:r>
                      <w:r>
                        <w:rPr>
                          <w:i/>
                        </w:rPr>
                        <w:t xml:space="preserve"> 11</w:t>
                      </w:r>
                    </w:p>
                  </w:txbxContent>
                </v:textbox>
              </v:shape>
            </w:pict>
          </mc:Fallback>
        </mc:AlternateContent>
      </w:r>
      <w:r w:rsidR="00552A21">
        <w:rPr>
          <w:noProof/>
          <w:sz w:val="20"/>
          <w:lang w:eastAsia="en-GB"/>
        </w:rPr>
        <mc:AlternateContent>
          <mc:Choice Requires="wps">
            <w:drawing>
              <wp:anchor distT="0" distB="0" distL="114300" distR="114300" simplePos="0" relativeHeight="251684864" behindDoc="0" locked="0" layoutInCell="1" allowOverlap="1" wp14:anchorId="610D8DDB" wp14:editId="3719B657">
                <wp:simplePos x="0" y="0"/>
                <wp:positionH relativeFrom="column">
                  <wp:posOffset>2276856</wp:posOffset>
                </wp:positionH>
                <wp:positionV relativeFrom="paragraph">
                  <wp:posOffset>1775206</wp:posOffset>
                </wp:positionV>
                <wp:extent cx="822960" cy="249555"/>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24DB3" w14:textId="11E8A2CB" w:rsidR="00E21B77" w:rsidRPr="00552A21" w:rsidRDefault="00E21B77" w:rsidP="00552A21">
                            <w:pPr>
                              <w:jc w:val="center"/>
                              <w:rPr>
                                <w:i/>
                              </w:rPr>
                            </w:pPr>
                            <w:r w:rsidRPr="00552A21">
                              <w:rPr>
                                <w:i/>
                              </w:rPr>
                              <w:t xml:space="preserve">Figure </w:t>
                            </w:r>
                            <w:r>
                              <w:rPr>
                                <w:i/>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D8DDB" id="Text Box 66" o:spid="_x0000_s1033" type="#_x0000_t202" style="position:absolute;left:0;text-align:left;margin-left:179.3pt;margin-top:139.8pt;width:64.8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e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" filled="f" stroked="f">
                <v:textbox>
                  <w:txbxContent>
                    <w:p w14:paraId="4EF24DB3" w14:textId="11E8A2CB" w:rsidR="00E21B77" w:rsidRPr="00552A21" w:rsidRDefault="00E21B77" w:rsidP="00552A21">
                      <w:pPr>
                        <w:jc w:val="center"/>
                        <w:rPr>
                          <w:i/>
                        </w:rPr>
                      </w:pPr>
                      <w:r w:rsidRPr="00552A21">
                        <w:rPr>
                          <w:i/>
                        </w:rPr>
                        <w:t xml:space="preserve">Figure </w:t>
                      </w:r>
                      <w:r>
                        <w:rPr>
                          <w:i/>
                        </w:rPr>
                        <w:t>10</w:t>
                      </w:r>
                    </w:p>
                  </w:txbxContent>
                </v:textbox>
              </v:shape>
            </w:pict>
          </mc:Fallback>
        </mc:AlternateContent>
      </w:r>
      <w:r w:rsidR="00552A21">
        <w:rPr>
          <w:noProof/>
          <w:sz w:val="20"/>
          <w:lang w:eastAsia="en-GB"/>
        </w:rPr>
        <mc:AlternateContent>
          <mc:Choice Requires="wps">
            <w:drawing>
              <wp:anchor distT="0" distB="0" distL="114300" distR="114300" simplePos="0" relativeHeight="251683840" behindDoc="0" locked="0" layoutInCell="1" allowOverlap="1" wp14:anchorId="60080118" wp14:editId="583FA340">
                <wp:simplePos x="0" y="0"/>
                <wp:positionH relativeFrom="column">
                  <wp:posOffset>356616</wp:posOffset>
                </wp:positionH>
                <wp:positionV relativeFrom="paragraph">
                  <wp:posOffset>1775206</wp:posOffset>
                </wp:positionV>
                <wp:extent cx="707136"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9E10B" w14:textId="083CDA8B" w:rsidR="00E21B77" w:rsidRPr="00552A21" w:rsidRDefault="00E21B77" w:rsidP="00552A21">
                            <w:pPr>
                              <w:jc w:val="center"/>
                              <w:rPr>
                                <w:i/>
                              </w:rPr>
                            </w:pPr>
                            <w:r>
                              <w:rPr>
                                <w:i/>
                              </w:rPr>
                              <w:t>Figure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080118" id="Text Box 65" o:spid="_x0000_s1034" type="#_x0000_t202" style="position:absolute;left:0;text-align:left;margin-left:28.1pt;margin-top:139.8pt;width:55.7pt;height:1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" filled="f" stroked="f">
                <v:textbox>
                  <w:txbxContent>
                    <w:p w14:paraId="3189E10B" w14:textId="083CDA8B" w:rsidR="00E21B77" w:rsidRPr="00552A21" w:rsidRDefault="00E21B77" w:rsidP="00552A21">
                      <w:pPr>
                        <w:jc w:val="center"/>
                        <w:rPr>
                          <w:i/>
                        </w:rPr>
                      </w:pPr>
                      <w:r>
                        <w:rPr>
                          <w:i/>
                        </w:rPr>
                        <w:t>Figure 9</w:t>
                      </w:r>
                    </w:p>
                  </w:txbxContent>
                </v:textbox>
              </v:shape>
            </w:pict>
          </mc:Fallback>
        </mc:AlternateContent>
      </w:r>
      <w:r w:rsidR="00552A21" w:rsidRPr="00665CD3">
        <w:rPr>
          <w:noProof/>
          <w:sz w:val="20"/>
          <w:lang w:eastAsia="en-GB"/>
        </w:rPr>
        <w:drawing>
          <wp:inline distT="0" distB="0" distL="0" distR="0" wp14:anchorId="521C5166" wp14:editId="51D1D988">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5" cstate="print"/>
                    <a:srcRect l="41424" t="20952" r="33923" b="24490"/>
                    <a:stretch>
                      <a:fillRect/>
                    </a:stretch>
                  </pic:blipFill>
                  <pic:spPr>
                    <a:xfrm>
                      <a:off x="0" y="0"/>
                      <a:ext cx="1089557" cy="1800000"/>
                    </a:xfrm>
                    <a:prstGeom prst="rect">
                      <a:avLst/>
                    </a:prstGeom>
                  </pic:spPr>
                </pic:pic>
              </a:graphicData>
            </a:graphic>
          </wp:inline>
        </w:drawing>
      </w:r>
      <w:r w:rsidR="00552A21">
        <w:rPr>
          <w:sz w:val="20"/>
        </w:rPr>
        <w:tab/>
      </w:r>
      <w:r w:rsidR="00552A21">
        <w:rPr>
          <w:sz w:val="20"/>
        </w:rPr>
        <w:tab/>
      </w:r>
      <w:r w:rsidR="00552A21">
        <w:rPr>
          <w:noProof/>
          <w:sz w:val="20"/>
          <w:lang w:eastAsia="en-GB"/>
        </w:rPr>
        <w:drawing>
          <wp:inline distT="0" distB="0" distL="0" distR="0" wp14:anchorId="70FD700A" wp14:editId="7A931291">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7" cstate="print"/>
                    <a:srcRect l="42232" t="16871" r="34099" b="35238"/>
                    <a:stretch>
                      <a:fillRect/>
                    </a:stretch>
                  </pic:blipFill>
                  <pic:spPr>
                    <a:xfrm>
                      <a:off x="0" y="0"/>
                      <a:ext cx="1190092" cy="1800000"/>
                    </a:xfrm>
                    <a:prstGeom prst="rect">
                      <a:avLst/>
                    </a:prstGeom>
                  </pic:spPr>
                </pic:pic>
              </a:graphicData>
            </a:graphic>
          </wp:inline>
        </w:drawing>
      </w:r>
      <w:r w:rsidR="00552A21">
        <w:rPr>
          <w:noProof/>
          <w:sz w:val="20"/>
          <w:lang w:eastAsia="en-GB"/>
        </w:rPr>
        <w:drawing>
          <wp:inline distT="0" distB="0" distL="0" distR="0" wp14:anchorId="79DB0C58" wp14:editId="773C2E8C">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8" cstate="print"/>
                    <a:srcRect l="25462" t="16463" r="24279" b="33469"/>
                    <a:stretch>
                      <a:fillRect/>
                    </a:stretch>
                  </pic:blipFill>
                  <pic:spPr>
                    <a:xfrm>
                      <a:off x="0" y="0"/>
                      <a:ext cx="2419871" cy="1800000"/>
                    </a:xfrm>
                    <a:prstGeom prst="rect">
                      <a:avLst/>
                    </a:prstGeom>
                  </pic:spPr>
                </pic:pic>
              </a:graphicData>
            </a:graphic>
          </wp:inline>
        </w:drawing>
      </w:r>
    </w:p>
    <w:p w14:paraId="60491807" w14:textId="7774857A" w:rsidR="00552A21" w:rsidRDefault="00552A21" w:rsidP="00552A21">
      <w:pPr>
        <w:spacing w:after="0"/>
        <w:rPr>
          <w:sz w:val="20"/>
        </w:rPr>
      </w:pPr>
    </w:p>
    <w:p w14:paraId="6F2BAA98" w14:textId="77777777" w:rsidR="00552A21" w:rsidRDefault="00552A21" w:rsidP="00552A21">
      <w:pPr>
        <w:spacing w:after="0"/>
        <w:rPr>
          <w:sz w:val="20"/>
        </w:rPr>
      </w:pPr>
    </w:p>
    <w:p w14:paraId="793C7231" w14:textId="77777777" w:rsidR="00552A21" w:rsidRDefault="00552A21" w:rsidP="00552A21">
      <w:pPr>
        <w:spacing w:after="0"/>
        <w:rPr>
          <w:sz w:val="20"/>
        </w:rPr>
      </w:pPr>
    </w:p>
    <w:p w14:paraId="1EF5AE13" w14:textId="77777777" w:rsidR="00552A21" w:rsidRPr="008E5FFA" w:rsidRDefault="00552A21" w:rsidP="00552A21">
      <w:pPr>
        <w:spacing w:after="0"/>
      </w:pPr>
      <w:r w:rsidRPr="008E5FFA">
        <w:t>Another decision we made with reference to the overall design of the Can was deciding how to stabilise the arms when unfolded – hence we experimented with various solutions.</w:t>
      </w:r>
    </w:p>
    <w:p w14:paraId="5223D483" w14:textId="77777777" w:rsidR="00552A21" w:rsidRDefault="00552A21" w:rsidP="00552A21">
      <w:pPr>
        <w:spacing w:after="0"/>
        <w:rPr>
          <w:sz w:val="20"/>
        </w:rPr>
      </w:pPr>
    </w:p>
    <w:p w14:paraId="439C759D" w14:textId="77777777" w:rsidR="00552A21" w:rsidRDefault="00552A21" w:rsidP="00552A21">
      <w:pPr>
        <w:spacing w:after="0"/>
        <w:jc w:val="center"/>
        <w:rPr>
          <w:sz w:val="20"/>
        </w:rPr>
      </w:pPr>
      <w:r>
        <w:rPr>
          <w:noProof/>
          <w:sz w:val="20"/>
          <w:lang w:eastAsia="en-GB"/>
        </w:rPr>
        <w:drawing>
          <wp:inline distT="0" distB="0" distL="0" distR="0" wp14:anchorId="2EC8EEBB" wp14:editId="5AD2A406">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9"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2E3A8E40" wp14:editId="5DEB5B0F">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0" cstate="print"/>
                    <a:stretch>
                      <a:fillRect/>
                    </a:stretch>
                  </pic:blipFill>
                  <pic:spPr>
                    <a:xfrm>
                      <a:off x="0" y="0"/>
                      <a:ext cx="4386795" cy="2740930"/>
                    </a:xfrm>
                    <a:prstGeom prst="rect">
                      <a:avLst/>
                    </a:prstGeom>
                  </pic:spPr>
                </pic:pic>
              </a:graphicData>
            </a:graphic>
          </wp:inline>
        </w:drawing>
      </w:r>
    </w:p>
    <w:p w14:paraId="6458E193" w14:textId="4E354A1C" w:rsidR="00552A21" w:rsidRPr="00552A21" w:rsidRDefault="00552A21" w:rsidP="00552A21">
      <w:pPr>
        <w:spacing w:after="0"/>
        <w:jc w:val="center"/>
        <w:rPr>
          <w:i/>
        </w:rPr>
      </w:pPr>
      <w:r w:rsidRPr="00552A21">
        <w:rPr>
          <w:i/>
        </w:rPr>
        <w:t>Figures</w:t>
      </w:r>
      <w:r w:rsidR="009D7E5C">
        <w:rPr>
          <w:i/>
        </w:rPr>
        <w:t xml:space="preserve"> 12 </w:t>
      </w:r>
      <w:r w:rsidRPr="00552A21">
        <w:rPr>
          <w:i/>
        </w:rPr>
        <w:t>show</w:t>
      </w:r>
      <w:r w:rsidR="009D7E5C">
        <w:rPr>
          <w:i/>
        </w:rPr>
        <w:t>s</w:t>
      </w:r>
      <w:r w:rsidRPr="00552A21">
        <w:rPr>
          <w:i/>
        </w:rPr>
        <w:t xml:space="preserve"> a possible solution we came up with to increase arm stability</w:t>
      </w:r>
    </w:p>
    <w:p w14:paraId="40D2A090" w14:textId="77777777" w:rsidR="00552A21" w:rsidRDefault="00552A21" w:rsidP="00552A21">
      <w:pPr>
        <w:spacing w:after="0"/>
        <w:jc w:val="center"/>
        <w:rPr>
          <w:sz w:val="20"/>
        </w:rPr>
      </w:pPr>
    </w:p>
    <w:p w14:paraId="6B669E2F" w14:textId="77777777" w:rsidR="00552A21" w:rsidRDefault="00552A21" w:rsidP="00552A21">
      <w:pPr>
        <w:spacing w:after="0"/>
        <w:jc w:val="center"/>
        <w:rPr>
          <w:sz w:val="20"/>
        </w:rPr>
      </w:pPr>
      <w:r>
        <w:rPr>
          <w:noProof/>
          <w:sz w:val="20"/>
          <w:lang w:eastAsia="en-GB"/>
        </w:rPr>
        <w:drawing>
          <wp:inline distT="0" distB="0" distL="0" distR="0" wp14:anchorId="3FBB8FCE" wp14:editId="29114955">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5ACF642A" w14:textId="02405C19" w:rsidR="00552A21" w:rsidRPr="00552A21" w:rsidRDefault="00552A21" w:rsidP="00552A21">
      <w:pPr>
        <w:spacing w:after="0"/>
        <w:jc w:val="center"/>
        <w:rPr>
          <w:i/>
          <w:sz w:val="16"/>
        </w:rPr>
      </w:pPr>
      <w:r w:rsidRPr="00552A21">
        <w:rPr>
          <w:i/>
        </w:rPr>
        <w:t>Figure</w:t>
      </w:r>
      <w:r>
        <w:rPr>
          <w:i/>
        </w:rPr>
        <w:t xml:space="preserve"> 13</w:t>
      </w:r>
      <w:r w:rsidRPr="00552A21">
        <w:rPr>
          <w:i/>
        </w:rPr>
        <w:t xml:space="preserve"> shows another possible solution we came up with to increase arm stability</w:t>
      </w:r>
    </w:p>
    <w:p w14:paraId="61427918" w14:textId="77777777" w:rsidR="00552A21" w:rsidRDefault="00552A21" w:rsidP="00552A21">
      <w:pPr>
        <w:spacing w:after="0"/>
        <w:rPr>
          <w:sz w:val="20"/>
        </w:rPr>
      </w:pPr>
    </w:p>
    <w:p w14:paraId="4E2C85C1" w14:textId="770ED194" w:rsidR="00552A21" w:rsidRPr="00552A21" w:rsidRDefault="00552A21" w:rsidP="008E5FFA">
      <w:pPr>
        <w:spacing w:after="0"/>
        <w:jc w:val="both"/>
      </w:pPr>
      <w:r w:rsidRPr="00552A21">
        <w:t>We made a decision to us</w:t>
      </w:r>
      <w:r w:rsidR="008E5FFA">
        <w:t>e the solution shown in Figure 13</w:t>
      </w:r>
      <w:r w:rsidRPr="00552A21">
        <w:t xml:space="preserve"> as we thought it would work sufficiently well, yet would be simpler and so more reliable tha</w:t>
      </w:r>
      <w:r w:rsidR="008E5FFA">
        <w:t>n the supports shown in Figure 12</w:t>
      </w:r>
      <w:r w:rsidRPr="00552A21">
        <w:t>.</w:t>
      </w:r>
    </w:p>
    <w:p w14:paraId="1D141681" w14:textId="77777777" w:rsidR="00552A21" w:rsidRPr="00552A21" w:rsidRDefault="00552A21" w:rsidP="00552A21">
      <w:pPr>
        <w:spacing w:after="0"/>
      </w:pPr>
    </w:p>
    <w:p w14:paraId="26B02117" w14:textId="33EA9A46" w:rsidR="00552A21" w:rsidRPr="00552A21" w:rsidRDefault="00552A21" w:rsidP="008E5FFA">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rsidR="008E5FFA">
        <w:t>or this can be seen in Figure 14</w:t>
      </w:r>
      <w:r w:rsidRPr="00552A21">
        <w:t>, and the consequent layer creation can be seen in Figure</w:t>
      </w:r>
      <w:r w:rsidR="009D7E5C">
        <w:t xml:space="preserve"> 15</w:t>
      </w:r>
      <w:r w:rsidRPr="00552A21">
        <w:t>.</w:t>
      </w:r>
    </w:p>
    <w:p w14:paraId="4DF23B1C" w14:textId="77777777" w:rsidR="00552A21" w:rsidRDefault="00552A21" w:rsidP="00552A21">
      <w:pPr>
        <w:spacing w:after="0"/>
        <w:rPr>
          <w:sz w:val="20"/>
        </w:rPr>
      </w:pPr>
    </w:p>
    <w:p w14:paraId="03B22BB1" w14:textId="3743A2D4" w:rsidR="00552A21" w:rsidRPr="003F36BA" w:rsidRDefault="00552A21" w:rsidP="003F36BA">
      <w:pPr>
        <w:spacing w:after="0"/>
        <w:jc w:val="center"/>
        <w:rPr>
          <w:b/>
          <w:i/>
          <w:sz w:val="16"/>
        </w:rPr>
      </w:pPr>
      <w:r>
        <w:rPr>
          <w:noProof/>
          <w:sz w:val="20"/>
          <w:lang w:eastAsia="en-GB"/>
        </w:rPr>
        <w:lastRenderedPageBreak/>
        <w:drawing>
          <wp:inline distT="0" distB="0" distL="0" distR="0" wp14:anchorId="291275D6" wp14:editId="17371786">
            <wp:extent cx="4687566" cy="2901353"/>
            <wp:effectExtent l="19050" t="19050" r="1841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l="11190" t="13475" r="12201" b="10766"/>
                    <a:stretch>
                      <a:fillRect/>
                    </a:stretch>
                  </pic:blipFill>
                  <pic:spPr bwMode="auto">
                    <a:xfrm>
                      <a:off x="0" y="0"/>
                      <a:ext cx="4705259" cy="2912304"/>
                    </a:xfrm>
                    <a:prstGeom prst="rect">
                      <a:avLst/>
                    </a:prstGeom>
                    <a:noFill/>
                    <a:ln w="9525">
                      <a:solidFill>
                        <a:schemeClr val="tx1"/>
                      </a:solidFill>
                      <a:miter lim="800000"/>
                      <a:headEnd/>
                      <a:tailEnd/>
                    </a:ln>
                  </pic:spPr>
                </pic:pic>
              </a:graphicData>
            </a:graphic>
          </wp:inline>
        </w:drawing>
      </w:r>
      <w:r>
        <w:rPr>
          <w:sz w:val="20"/>
        </w:rPr>
        <w:br/>
      </w:r>
      <w:r>
        <w:rPr>
          <w:i/>
        </w:rPr>
        <w:t>Figure 14</w:t>
      </w:r>
      <w:r w:rsidR="003F36BA">
        <w:rPr>
          <w:rStyle w:val="FootnoteReference"/>
          <w:sz w:val="20"/>
        </w:rPr>
        <w:footnoteReference w:id="2"/>
      </w:r>
    </w:p>
    <w:p w14:paraId="6542D374" w14:textId="77777777" w:rsidR="00552A21" w:rsidRDefault="00552A21" w:rsidP="00552A21">
      <w:pPr>
        <w:spacing w:after="0"/>
        <w:jc w:val="center"/>
        <w:rPr>
          <w:sz w:val="20"/>
        </w:rPr>
      </w:pPr>
      <w:r w:rsidRPr="001123CB">
        <w:rPr>
          <w:noProof/>
          <w:sz w:val="20"/>
          <w:lang w:eastAsia="en-GB"/>
        </w:rPr>
        <w:drawing>
          <wp:inline distT="0" distB="0" distL="0" distR="0" wp14:anchorId="4B83D7DC" wp14:editId="378E3AC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l="45605" t="18721" r="31998" b="15131"/>
                    <a:stretch>
                      <a:fillRect/>
                    </a:stretch>
                  </pic:blipFill>
                  <pic:spPr>
                    <a:xfrm>
                      <a:off x="0" y="0"/>
                      <a:ext cx="1283593" cy="2130298"/>
                    </a:xfrm>
                    <a:prstGeom prst="rect">
                      <a:avLst/>
                    </a:prstGeom>
                  </pic:spPr>
                </pic:pic>
              </a:graphicData>
            </a:graphic>
          </wp:inline>
        </w:drawing>
      </w:r>
    </w:p>
    <w:p w14:paraId="4FB70525" w14:textId="25638217" w:rsidR="00552A21" w:rsidRPr="00552A21" w:rsidRDefault="00552A21" w:rsidP="00552A21">
      <w:pPr>
        <w:spacing w:after="0"/>
        <w:jc w:val="center"/>
        <w:rPr>
          <w:i/>
        </w:rPr>
      </w:pPr>
      <w:r w:rsidRPr="00552A21">
        <w:rPr>
          <w:i/>
        </w:rPr>
        <w:t>Figure</w:t>
      </w:r>
      <w:r w:rsidR="003506FC">
        <w:rPr>
          <w:i/>
        </w:rPr>
        <w:t xml:space="preserve"> 15</w:t>
      </w:r>
    </w:p>
    <w:p w14:paraId="3B4D4DE2" w14:textId="77777777" w:rsidR="00552A21" w:rsidRDefault="00552A21" w:rsidP="00552A21">
      <w:pPr>
        <w:spacing w:after="0"/>
        <w:jc w:val="center"/>
        <w:rPr>
          <w:b/>
          <w:i/>
          <w:sz w:val="16"/>
        </w:rPr>
      </w:pPr>
    </w:p>
    <w:p w14:paraId="1FB1B118" w14:textId="455881FB" w:rsidR="00552A21" w:rsidRPr="008E5FFA" w:rsidRDefault="00552A21" w:rsidP="008E5FFA">
      <w:pPr>
        <w:spacing w:after="0"/>
        <w:jc w:val="both"/>
      </w:pPr>
      <w:r w:rsidRPr="008E5FFA">
        <w:t>Before beginning the detailed refinement of the Can we decided to fillet (round) every edge that would be under stress (i.e. almost a</w:t>
      </w:r>
      <w:r w:rsidR="008E5FFA">
        <w:t>ll of them) – shown in Figure 16</w:t>
      </w:r>
      <w:r w:rsidRPr="008E5FFA">
        <w:t>.  This strengthens the Can as it means any force acting to snap a corner is spread across an arc of material instead of being concentrated at a single line along an edge.</w:t>
      </w:r>
    </w:p>
    <w:p w14:paraId="7EE39EF6" w14:textId="77777777" w:rsidR="00552A21" w:rsidRDefault="00552A21" w:rsidP="00552A21">
      <w:pPr>
        <w:spacing w:after="0"/>
        <w:rPr>
          <w:sz w:val="20"/>
        </w:rPr>
      </w:pPr>
    </w:p>
    <w:p w14:paraId="7D563AE0" w14:textId="77777777" w:rsidR="00552A21" w:rsidRDefault="00552A21" w:rsidP="00552A21">
      <w:pPr>
        <w:spacing w:after="0"/>
        <w:jc w:val="center"/>
        <w:rPr>
          <w:b/>
          <w:i/>
          <w:sz w:val="16"/>
        </w:rPr>
      </w:pPr>
      <w:r w:rsidRPr="008724B9">
        <w:rPr>
          <w:noProof/>
          <w:sz w:val="20"/>
          <w:lang w:eastAsia="en-GB"/>
        </w:rPr>
        <w:drawing>
          <wp:inline distT="0" distB="0" distL="0" distR="0" wp14:anchorId="5072CDC1" wp14:editId="6670FE77">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l="15264" t="17161" r="2084" b="10162"/>
                    <a:stretch>
                      <a:fillRect/>
                    </a:stretch>
                  </pic:blipFill>
                  <pic:spPr>
                    <a:xfrm>
                      <a:off x="0" y="0"/>
                      <a:ext cx="2280120" cy="1125940"/>
                    </a:xfrm>
                    <a:prstGeom prst="rect">
                      <a:avLst/>
                    </a:prstGeom>
                  </pic:spPr>
                </pic:pic>
              </a:graphicData>
            </a:graphic>
          </wp:inline>
        </w:drawing>
      </w:r>
    </w:p>
    <w:p w14:paraId="701D98C9" w14:textId="4F927357" w:rsidR="00552A21" w:rsidRPr="003506FC" w:rsidRDefault="003506FC" w:rsidP="00552A21">
      <w:pPr>
        <w:spacing w:after="0"/>
        <w:jc w:val="center"/>
        <w:rPr>
          <w:i/>
        </w:rPr>
      </w:pPr>
      <w:r>
        <w:rPr>
          <w:i/>
        </w:rPr>
        <w:t>Figure 16</w:t>
      </w:r>
    </w:p>
    <w:p w14:paraId="3A7B4923" w14:textId="77777777" w:rsidR="00552A21" w:rsidRDefault="00552A21" w:rsidP="00552A21">
      <w:pPr>
        <w:spacing w:after="0"/>
        <w:jc w:val="center"/>
        <w:rPr>
          <w:sz w:val="20"/>
        </w:rPr>
      </w:pPr>
    </w:p>
    <w:p w14:paraId="26B18FC5" w14:textId="77777777" w:rsidR="00552A21" w:rsidRDefault="00552A21" w:rsidP="00552A21">
      <w:pPr>
        <w:spacing w:after="0"/>
        <w:rPr>
          <w:sz w:val="20"/>
        </w:rPr>
      </w:pPr>
    </w:p>
    <w:p w14:paraId="44D3AC76" w14:textId="77777777" w:rsidR="008E5FFA" w:rsidRDefault="00552A21" w:rsidP="008E5FFA">
      <w:pPr>
        <w:pStyle w:val="Heading2"/>
      </w:pPr>
      <w:bookmarkStart w:id="294" w:name="_Toc434061460"/>
      <w:r w:rsidRPr="008E5FFA">
        <w:lastRenderedPageBreak/>
        <w:t>Refinement of General Design</w:t>
      </w:r>
      <w:bookmarkEnd w:id="294"/>
    </w:p>
    <w:p w14:paraId="04E53A0F" w14:textId="75832FF4" w:rsidR="00552A21" w:rsidRPr="008E5FFA" w:rsidRDefault="00552A21" w:rsidP="008E5FFA">
      <w:pPr>
        <w:spacing w:after="0"/>
        <w:jc w:val="both"/>
      </w:pPr>
      <w:r w:rsidRPr="008E5FFA">
        <w:rPr>
          <w:b/>
        </w:rPr>
        <w:br/>
      </w:r>
      <w:r w:rsidRPr="008E5FFA">
        <w:t>Now that the general design of the Can was complete, we begun work on the designing of the specific component parts of the Can.</w:t>
      </w:r>
    </w:p>
    <w:p w14:paraId="68F0FB7B" w14:textId="55DBED0B" w:rsidR="00552A21" w:rsidRPr="008E5FFA" w:rsidRDefault="00552A21" w:rsidP="008E5FFA">
      <w:pPr>
        <w:spacing w:after="0"/>
        <w:jc w:val="both"/>
      </w:pPr>
      <w:r w:rsidRPr="008E5FFA">
        <w:t>This began with designing a way of being able to dismantle and reassemble the stack easily.  We went for a modular system w</w:t>
      </w:r>
      <w:r w:rsidR="00EE5572">
        <w:t>hich utilised tee</w:t>
      </w:r>
      <w:r w:rsidRPr="008E5FFA">
        <w:t>th like fittings to connect the layers securely together</w:t>
      </w:r>
      <w:r w:rsidR="008E5FFA">
        <w:t xml:space="preserve"> (as shown in Figure 17</w:t>
      </w:r>
      <w:r w:rsidRPr="008E5FFA">
        <w:t>).  Through the teeth can be see</w:t>
      </w:r>
      <w:r w:rsidR="00EE5572">
        <w:t>n</w:t>
      </w:r>
      <w:r w:rsidRPr="008E5FFA">
        <w:t xml:space="preserve"> holes which are for pins, so that we can secure the layers together.</w:t>
      </w:r>
    </w:p>
    <w:p w14:paraId="7FEC9A10" w14:textId="77777777" w:rsidR="00552A21" w:rsidRDefault="00552A21" w:rsidP="00552A21">
      <w:pPr>
        <w:spacing w:after="0"/>
        <w:rPr>
          <w:sz w:val="20"/>
        </w:rPr>
      </w:pPr>
    </w:p>
    <w:p w14:paraId="32DF45BC" w14:textId="77777777" w:rsidR="00552A21" w:rsidRDefault="00552A21" w:rsidP="00552A21">
      <w:pPr>
        <w:spacing w:after="0"/>
        <w:jc w:val="center"/>
        <w:rPr>
          <w:sz w:val="20"/>
        </w:rPr>
      </w:pPr>
      <w:r w:rsidRPr="00810E61">
        <w:rPr>
          <w:noProof/>
          <w:sz w:val="20"/>
          <w:lang w:eastAsia="en-GB"/>
        </w:rPr>
        <w:drawing>
          <wp:inline distT="0" distB="0" distL="0" distR="0" wp14:anchorId="0B1DA80F" wp14:editId="17DEFAD7">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1D8DB6C6" wp14:editId="6049DB4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63D1F2B5" wp14:editId="0C6D1B97">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42898" t="16737" r="16397" b="10381"/>
                    <a:stretch>
                      <a:fillRect/>
                    </a:stretch>
                  </pic:blipFill>
                  <pic:spPr>
                    <a:xfrm>
                      <a:off x="0" y="0"/>
                      <a:ext cx="1791823" cy="1800000"/>
                    </a:xfrm>
                    <a:prstGeom prst="rect">
                      <a:avLst/>
                    </a:prstGeom>
                  </pic:spPr>
                </pic:pic>
              </a:graphicData>
            </a:graphic>
          </wp:inline>
        </w:drawing>
      </w:r>
    </w:p>
    <w:p w14:paraId="3A8302C2" w14:textId="13A77484" w:rsidR="00552A21" w:rsidRPr="003506FC" w:rsidRDefault="00552A21" w:rsidP="00552A21">
      <w:pPr>
        <w:spacing w:after="0"/>
        <w:jc w:val="center"/>
        <w:rPr>
          <w:i/>
        </w:rPr>
      </w:pPr>
      <w:r w:rsidRPr="003506FC">
        <w:rPr>
          <w:i/>
        </w:rPr>
        <w:t>Figure 1</w:t>
      </w:r>
      <w:r w:rsidR="003506FC">
        <w:rPr>
          <w:i/>
        </w:rPr>
        <w:t>7</w:t>
      </w:r>
    </w:p>
    <w:p w14:paraId="4F0D8E90" w14:textId="77777777" w:rsidR="00552A21" w:rsidRDefault="00552A21" w:rsidP="00552A21">
      <w:pPr>
        <w:spacing w:after="0"/>
        <w:jc w:val="center"/>
        <w:rPr>
          <w:b/>
          <w:i/>
          <w:sz w:val="16"/>
        </w:rPr>
      </w:pPr>
    </w:p>
    <w:p w14:paraId="56230C18" w14:textId="4F097136" w:rsidR="00552A21" w:rsidRPr="008E5FFA" w:rsidRDefault="00552A21" w:rsidP="008E5FFA">
      <w:pPr>
        <w:spacing w:after="0"/>
        <w:jc w:val="both"/>
      </w:pPr>
      <w:r w:rsidRPr="008E5FFA">
        <w:t xml:space="preserve">All pieces of this modular system are very similar apart from the base piece which simply does not have connections for a layer below </w:t>
      </w:r>
      <w:r w:rsidR="008E5FFA">
        <w:t>it, and the top piece (Figure 18</w:t>
      </w:r>
      <w:r w:rsidRPr="008E5FFA">
        <w:t>) which does not have connections for a piece above it, but does have hinges for the arms built into it, as well as the ar</w:t>
      </w:r>
      <w:r w:rsidR="009D7E5C">
        <w:t>m stabiliser as seen in Figure 13</w:t>
      </w:r>
      <w:r w:rsidRPr="008E5FFA">
        <w:t>.</w:t>
      </w:r>
    </w:p>
    <w:p w14:paraId="1993D022" w14:textId="77777777" w:rsidR="00552A21" w:rsidRDefault="00552A21" w:rsidP="00552A21">
      <w:pPr>
        <w:spacing w:after="0"/>
        <w:rPr>
          <w:sz w:val="20"/>
        </w:rPr>
      </w:pPr>
    </w:p>
    <w:p w14:paraId="56A472E7" w14:textId="77777777" w:rsidR="00552A21" w:rsidRPr="00D60B64" w:rsidRDefault="00552A21" w:rsidP="00552A21">
      <w:pPr>
        <w:spacing w:after="0"/>
        <w:jc w:val="center"/>
        <w:rPr>
          <w:b/>
          <w:i/>
          <w:sz w:val="16"/>
        </w:rPr>
      </w:pPr>
      <w:r w:rsidRPr="00D60B64">
        <w:rPr>
          <w:noProof/>
          <w:sz w:val="20"/>
          <w:lang w:eastAsia="en-GB"/>
        </w:rPr>
        <w:drawing>
          <wp:inline distT="0" distB="0" distL="0" distR="0" wp14:anchorId="56BDFD44" wp14:editId="50C8349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37024" t="25847" r="21395" b="22034"/>
                    <a:stretch>
                      <a:fillRect/>
                    </a:stretch>
                  </pic:blipFill>
                  <pic:spPr>
                    <a:xfrm>
                      <a:off x="0" y="0"/>
                      <a:ext cx="2384377" cy="1678675"/>
                    </a:xfrm>
                    <a:prstGeom prst="rect">
                      <a:avLst/>
                    </a:prstGeom>
                  </pic:spPr>
                </pic:pic>
              </a:graphicData>
            </a:graphic>
          </wp:inline>
        </w:drawing>
      </w:r>
    </w:p>
    <w:p w14:paraId="7DD8FDDA" w14:textId="055EB497" w:rsidR="00552A21" w:rsidRPr="003506FC" w:rsidRDefault="003506FC" w:rsidP="00552A21">
      <w:pPr>
        <w:spacing w:after="0"/>
        <w:jc w:val="center"/>
        <w:rPr>
          <w:i/>
        </w:rPr>
      </w:pPr>
      <w:r>
        <w:rPr>
          <w:i/>
        </w:rPr>
        <w:t>Figure 18</w:t>
      </w:r>
    </w:p>
    <w:p w14:paraId="088F90A8" w14:textId="77777777" w:rsidR="00552A21" w:rsidRDefault="00552A21" w:rsidP="00552A21">
      <w:pPr>
        <w:spacing w:after="0"/>
        <w:rPr>
          <w:sz w:val="20"/>
        </w:rPr>
      </w:pPr>
    </w:p>
    <w:p w14:paraId="06AD2546" w14:textId="5A4EAE6A" w:rsidR="00552A21" w:rsidRPr="008E5FFA" w:rsidRDefault="00840A50" w:rsidP="008E5FFA">
      <w:pPr>
        <w:spacing w:after="0"/>
        <w:jc w:val="both"/>
      </w:pPr>
      <w:r w:rsidRPr="008E5FFA">
        <w:t>Furthermore,</w:t>
      </w:r>
      <w:r w:rsidR="00552A21" w:rsidRPr="008E5FFA">
        <w:t xml:space="preserve"> we designed the arms in such a way that they would be strong, hold the motors securely and also contain cavities in their underside for the</w:t>
      </w:r>
      <w:r w:rsidR="003506FC" w:rsidRPr="008E5FFA">
        <w:t xml:space="preserve"> ESC</w:t>
      </w:r>
      <w:r w:rsidR="00552A21" w:rsidRPr="008E5FFA">
        <w:t>s so that they would be effici</w:t>
      </w:r>
      <w:r w:rsidR="008E5FFA">
        <w:t xml:space="preserve">ently stored away (see </w:t>
      </w:r>
      <w:r w:rsidR="00EE5572">
        <w:t>F</w:t>
      </w:r>
      <w:r w:rsidR="008E5FFA">
        <w:t>igure 19</w:t>
      </w:r>
      <w:r w:rsidR="00552A21" w:rsidRPr="008E5FFA">
        <w:t>).  Note that the bobbles on top of the arms are rings b</w:t>
      </w:r>
      <w:r w:rsidR="00EE5572">
        <w:t>uilt into them for the wire (which</w:t>
      </w:r>
      <w:r w:rsidR="00552A21" w:rsidRPr="008E5FFA">
        <w:t xml:space="preserve"> will be used to unfold the arms) to run through.  This will allow the wire to run along the top of the arm without it becoming a danger to the rotors.</w:t>
      </w:r>
    </w:p>
    <w:p w14:paraId="3B7B904C" w14:textId="77777777" w:rsidR="00552A21" w:rsidRDefault="00552A21" w:rsidP="00552A21">
      <w:pPr>
        <w:spacing w:after="0"/>
        <w:rPr>
          <w:sz w:val="20"/>
        </w:rPr>
      </w:pPr>
    </w:p>
    <w:p w14:paraId="0E5B9159" w14:textId="77777777" w:rsidR="00552A21" w:rsidRDefault="00552A21" w:rsidP="00552A21">
      <w:pPr>
        <w:spacing w:after="0"/>
        <w:jc w:val="center"/>
        <w:rPr>
          <w:sz w:val="20"/>
        </w:rPr>
      </w:pPr>
      <w:r w:rsidRPr="00A55C3F">
        <w:rPr>
          <w:noProof/>
          <w:sz w:val="20"/>
          <w:lang w:eastAsia="en-GB"/>
        </w:rPr>
        <w:drawing>
          <wp:inline distT="0" distB="0" distL="0" distR="0" wp14:anchorId="02ED8AC5" wp14:editId="2B9567CF">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619FEB40" wp14:editId="1DBC2E7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897" t="45975" r="39356" b="35572"/>
                    <a:stretch>
                      <a:fillRect/>
                    </a:stretch>
                  </pic:blipFill>
                  <pic:spPr>
                    <a:xfrm>
                      <a:off x="0" y="0"/>
                      <a:ext cx="2520000" cy="1147186"/>
                    </a:xfrm>
                    <a:prstGeom prst="rect">
                      <a:avLst/>
                    </a:prstGeom>
                  </pic:spPr>
                </pic:pic>
              </a:graphicData>
            </a:graphic>
          </wp:inline>
        </w:drawing>
      </w:r>
    </w:p>
    <w:p w14:paraId="69E3BFB9" w14:textId="140E2FCC" w:rsidR="00552A21" w:rsidRPr="003506FC" w:rsidRDefault="00552A21" w:rsidP="00552A21">
      <w:pPr>
        <w:spacing w:after="0"/>
        <w:jc w:val="center"/>
        <w:rPr>
          <w:i/>
        </w:rPr>
      </w:pPr>
      <w:r w:rsidRPr="003506FC">
        <w:rPr>
          <w:i/>
        </w:rPr>
        <w:t>Figure 1</w:t>
      </w:r>
      <w:r w:rsidR="003506FC">
        <w:rPr>
          <w:i/>
        </w:rPr>
        <w:t>9</w:t>
      </w:r>
    </w:p>
    <w:p w14:paraId="613F057B" w14:textId="77777777" w:rsidR="00552A21" w:rsidRDefault="00552A21" w:rsidP="00552A21">
      <w:pPr>
        <w:spacing w:after="0"/>
        <w:rPr>
          <w:sz w:val="20"/>
        </w:rPr>
      </w:pPr>
    </w:p>
    <w:p w14:paraId="49C22164" w14:textId="77777777" w:rsidR="00552A21" w:rsidRPr="008E5FFA" w:rsidRDefault="00552A21" w:rsidP="00552A21">
      <w:pPr>
        <w:spacing w:after="0"/>
      </w:pPr>
    </w:p>
    <w:p w14:paraId="3787CDC6" w14:textId="2FE467D2" w:rsidR="00552A21" w:rsidRPr="008E5FFA" w:rsidRDefault="00840A50" w:rsidP="00552A21">
      <w:pPr>
        <w:spacing w:after="0"/>
      </w:pPr>
      <w:r>
        <w:t>When constructed in SolidW</w:t>
      </w:r>
      <w:r w:rsidR="00552A21" w:rsidRPr="008E5FFA">
        <w:t>orks the model looked as follows:</w:t>
      </w:r>
    </w:p>
    <w:p w14:paraId="6FEDF39A" w14:textId="77777777" w:rsidR="00552A21" w:rsidRDefault="00552A21" w:rsidP="00552A21">
      <w:pPr>
        <w:spacing w:after="0"/>
        <w:rPr>
          <w:sz w:val="20"/>
        </w:rPr>
      </w:pPr>
    </w:p>
    <w:p w14:paraId="16A75083" w14:textId="77777777" w:rsidR="00552A21" w:rsidRDefault="00552A21" w:rsidP="00552A21">
      <w:pPr>
        <w:spacing w:after="0"/>
        <w:jc w:val="center"/>
        <w:rPr>
          <w:sz w:val="20"/>
        </w:rPr>
      </w:pPr>
      <w:r>
        <w:rPr>
          <w:noProof/>
          <w:sz w:val="20"/>
          <w:lang w:eastAsia="en-GB"/>
        </w:rPr>
        <w:drawing>
          <wp:inline distT="0" distB="0" distL="0" distR="0" wp14:anchorId="57BD5DF8" wp14:editId="574F62E5">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7DA338CD" wp14:editId="1B91D8F7">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2BC864EB" w14:textId="11B9CABF" w:rsidR="00552A21" w:rsidRPr="003506FC" w:rsidRDefault="003506FC" w:rsidP="00552A21">
      <w:pPr>
        <w:spacing w:after="0"/>
        <w:jc w:val="center"/>
        <w:rPr>
          <w:i/>
        </w:rPr>
      </w:pPr>
      <w:r>
        <w:rPr>
          <w:i/>
        </w:rPr>
        <w:t>Figure 20</w:t>
      </w:r>
    </w:p>
    <w:p w14:paraId="41D44F1B" w14:textId="77777777" w:rsidR="00552A21" w:rsidRDefault="00552A21" w:rsidP="00552A21">
      <w:pPr>
        <w:spacing w:after="0"/>
        <w:jc w:val="center"/>
        <w:rPr>
          <w:sz w:val="20"/>
        </w:rPr>
      </w:pPr>
    </w:p>
    <w:p w14:paraId="08EBA072" w14:textId="77777777" w:rsidR="00552A21" w:rsidRDefault="00552A21" w:rsidP="00552A21">
      <w:pPr>
        <w:spacing w:after="0"/>
        <w:rPr>
          <w:sz w:val="20"/>
        </w:rPr>
      </w:pPr>
    </w:p>
    <w:p w14:paraId="50F94C58" w14:textId="4283E5B4" w:rsidR="008E5FFA" w:rsidRDefault="00552A21" w:rsidP="008E5FFA">
      <w:pPr>
        <w:pStyle w:val="Heading2"/>
      </w:pPr>
      <w:bookmarkStart w:id="295" w:name="_Toc434061461"/>
      <w:r w:rsidRPr="008E5FFA">
        <w:t>Manufacture, Testing and Further Refinement</w:t>
      </w:r>
      <w:bookmarkStart w:id="296" w:name="_GoBack"/>
      <w:bookmarkEnd w:id="296"/>
      <w:del w:id="297" w:author="Ashwin Ahuja" w:date="2015-10-31T13:28:00Z">
        <w:r w:rsidRPr="008E5FFA" w:rsidDel="003C0B83">
          <w:delText>:</w:delText>
        </w:r>
      </w:del>
      <w:bookmarkEnd w:id="295"/>
    </w:p>
    <w:p w14:paraId="5276DC87" w14:textId="749A6949" w:rsidR="00552A21" w:rsidRPr="008E5FFA" w:rsidRDefault="00552A21" w:rsidP="001749D9">
      <w:pPr>
        <w:spacing w:after="0"/>
        <w:jc w:val="both"/>
      </w:pPr>
      <w:r w:rsidRPr="008E5FFA">
        <w:t xml:space="preserve">To test </w:t>
      </w:r>
      <w:ins w:id="298" w:author="Ashwin Ahuja" w:date="2015-10-31T12:15:00Z">
        <w:r w:rsidR="00EE5572">
          <w:t xml:space="preserve">our CAD </w:t>
        </w:r>
      </w:ins>
      <w:r w:rsidRPr="008E5FFA">
        <w:t>we</w:t>
      </w:r>
      <w:ins w:id="299" w:author="Ashwin Ahuja" w:date="2015-10-31T12:16:00Z">
        <w:r w:rsidR="00EE5572">
          <w:t xml:space="preserve"> 3D printed</w:t>
        </w:r>
      </w:ins>
      <w:del w:id="300" w:author="Ashwin Ahuja" w:date="2015-10-31T12:16:00Z">
        <w:r w:rsidRPr="008E5FFA" w:rsidDel="00EE5572">
          <w:delText xml:space="preserve"> 3D print</w:delText>
        </w:r>
      </w:del>
      <w:del w:id="301" w:author="Ashwin Ahuja" w:date="2015-10-31T12:15:00Z">
        <w:r w:rsidRPr="008E5FFA" w:rsidDel="00EE5572">
          <w:delText>ed</w:delText>
        </w:r>
      </w:del>
      <w:r w:rsidRPr="008E5FFA">
        <w:t xml:space="preserve"> this latest design.  While normally this would have been fairly easy, as</w:t>
      </w:r>
      <w:r w:rsidR="00EE5572">
        <w:t xml:space="preserve"> our school has a 3D printer, </w:t>
      </w:r>
      <w:r w:rsidRPr="008E5FFA">
        <w:t xml:space="preserve">it was </w:t>
      </w:r>
      <w:r w:rsidR="00EE5572">
        <w:t xml:space="preserve">unfortunately </w:t>
      </w:r>
      <w:r w:rsidRPr="008E5FFA">
        <w:t xml:space="preserve">broken at the point we wanted to 3D print.  </w:t>
      </w:r>
      <w:r w:rsidR="00840A50" w:rsidRPr="008E5FFA">
        <w:t>Therefore,</w:t>
      </w:r>
      <w:r w:rsidRPr="008E5FFA">
        <w:t xml:space="preserve"> we decided to outsource the printing and contacted a local hobbyist group who printed the pieces at a low cost for us.</w:t>
      </w:r>
    </w:p>
    <w:p w14:paraId="34F6F9D7" w14:textId="77777777" w:rsidR="00552A21" w:rsidRPr="008E5FFA" w:rsidRDefault="00552A21" w:rsidP="00552A21">
      <w:pPr>
        <w:spacing w:after="0"/>
      </w:pPr>
    </w:p>
    <w:p w14:paraId="01DB7BEF" w14:textId="77777777" w:rsidR="00552A21" w:rsidRPr="008E5FFA" w:rsidRDefault="00552A21" w:rsidP="00552A21">
      <w:pPr>
        <w:spacing w:after="0"/>
      </w:pPr>
      <w:r w:rsidRPr="008E5FFA">
        <w:t>When these parts arrived we set about testing them and discovered some issues:</w:t>
      </w:r>
    </w:p>
    <w:p w14:paraId="5C2E3698" w14:textId="77777777" w:rsidR="00552A21" w:rsidRPr="008E5FFA" w:rsidRDefault="00552A21" w:rsidP="00552A21">
      <w:pPr>
        <w:pStyle w:val="ListParagraph"/>
        <w:numPr>
          <w:ilvl w:val="0"/>
          <w:numId w:val="4"/>
        </w:numPr>
        <w:spacing w:after="0" w:line="276" w:lineRule="auto"/>
        <w:ind w:left="567" w:hanging="283"/>
      </w:pPr>
      <w:r w:rsidRPr="008E5FFA">
        <w:t>The motor housing we had designed appeared to barely hold the motor;</w:t>
      </w:r>
    </w:p>
    <w:p w14:paraId="73F15CF4" w14:textId="77777777" w:rsidR="00552A21" w:rsidRPr="008E5FFA" w:rsidRDefault="00552A21" w:rsidP="00552A21">
      <w:pPr>
        <w:pStyle w:val="ListParagraph"/>
        <w:numPr>
          <w:ilvl w:val="0"/>
          <w:numId w:val="4"/>
        </w:numPr>
        <w:spacing w:after="0" w:line="276" w:lineRule="auto"/>
        <w:ind w:left="567" w:hanging="283"/>
      </w:pPr>
      <w:r w:rsidRPr="008E5FFA">
        <w:t>The layers did not slot together smoothly.</w:t>
      </w:r>
    </w:p>
    <w:p w14:paraId="0D87F787" w14:textId="77777777" w:rsidR="00552A21" w:rsidRPr="008E5FFA" w:rsidRDefault="00552A21" w:rsidP="00552A21">
      <w:pPr>
        <w:spacing w:after="0"/>
      </w:pPr>
    </w:p>
    <w:p w14:paraId="342FA553" w14:textId="77777777" w:rsidR="00552A21" w:rsidRPr="008E5FFA" w:rsidRDefault="00552A21" w:rsidP="001749D9">
      <w:pPr>
        <w:spacing w:after="0"/>
        <w:jc w:val="both"/>
      </w:pPr>
      <w:r w:rsidRPr="008E5FFA">
        <w:t>Hence we redesigned the motor housings to provide greater purchase on the motors, using secure screw fittings:</w:t>
      </w:r>
    </w:p>
    <w:p w14:paraId="22E62C3C" w14:textId="77777777" w:rsidR="00552A21" w:rsidRDefault="00552A21" w:rsidP="00552A21">
      <w:pPr>
        <w:spacing w:after="0"/>
        <w:jc w:val="center"/>
        <w:rPr>
          <w:sz w:val="20"/>
        </w:rPr>
      </w:pPr>
      <w:r w:rsidRPr="000E1292">
        <w:rPr>
          <w:noProof/>
          <w:sz w:val="20"/>
          <w:lang w:eastAsia="en-GB"/>
        </w:rPr>
        <w:drawing>
          <wp:inline distT="0" distB="0" distL="0" distR="0" wp14:anchorId="6658BD43" wp14:editId="453D332D">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3EE9FBE9" wp14:editId="57E12F1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l="29643" t="41525" r="17461" b="26059"/>
                    <a:stretch>
                      <a:fillRect/>
                    </a:stretch>
                  </pic:blipFill>
                  <pic:spPr>
                    <a:xfrm>
                      <a:off x="0" y="0"/>
                      <a:ext cx="3143308" cy="1080000"/>
                    </a:xfrm>
                    <a:prstGeom prst="rect">
                      <a:avLst/>
                    </a:prstGeom>
                  </pic:spPr>
                </pic:pic>
              </a:graphicData>
            </a:graphic>
          </wp:inline>
        </w:drawing>
      </w:r>
    </w:p>
    <w:p w14:paraId="733BAD6B" w14:textId="30B65865" w:rsidR="00552A21" w:rsidRPr="003506FC" w:rsidRDefault="003506FC" w:rsidP="00552A21">
      <w:pPr>
        <w:spacing w:after="0"/>
        <w:jc w:val="center"/>
        <w:rPr>
          <w:sz w:val="28"/>
        </w:rPr>
      </w:pPr>
      <w:r>
        <w:rPr>
          <w:i/>
        </w:rPr>
        <w:t>Figure 21</w:t>
      </w:r>
    </w:p>
    <w:p w14:paraId="5378E7D8" w14:textId="77777777" w:rsidR="00552A21" w:rsidRPr="00AE4012" w:rsidRDefault="00552A21" w:rsidP="00552A21">
      <w:pPr>
        <w:spacing w:after="0"/>
        <w:rPr>
          <w:sz w:val="20"/>
        </w:rPr>
      </w:pPr>
    </w:p>
    <w:p w14:paraId="5500EE5F" w14:textId="0ECDD02C" w:rsidR="00552A21" w:rsidRPr="001749D9" w:rsidRDefault="00552A21" w:rsidP="008E5FFA">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r w:rsidR="001749D9">
        <w:t xml:space="preserve"> </w:t>
      </w:r>
      <w:r w:rsidRPr="008E5FFA">
        <w:t xml:space="preserve">In </w:t>
      </w:r>
      <w:r w:rsidR="00840A50" w:rsidRPr="008E5FFA">
        <w:t>addition,</w:t>
      </w:r>
      <w:r w:rsidRPr="008E5FFA">
        <w:t xml:space="preserve"> when we do this testing we also will be looking to test the hinge integrity.</w:t>
      </w:r>
    </w:p>
    <w:p w14:paraId="1FC59D96" w14:textId="77777777" w:rsidR="00552A21" w:rsidRPr="00AE4012" w:rsidRDefault="00552A21" w:rsidP="00552A21">
      <w:pPr>
        <w:spacing w:after="0"/>
        <w:rPr>
          <w:sz w:val="20"/>
        </w:rPr>
      </w:pPr>
    </w:p>
    <w:p w14:paraId="7B3B4C9E" w14:textId="77777777" w:rsidR="00552A21" w:rsidRDefault="00552A21" w:rsidP="00552A21">
      <w:pPr>
        <w:spacing w:after="0"/>
        <w:jc w:val="center"/>
        <w:rPr>
          <w:b/>
          <w:i/>
          <w:sz w:val="16"/>
        </w:rPr>
      </w:pPr>
      <w:r>
        <w:rPr>
          <w:noProof/>
          <w:sz w:val="20"/>
          <w:lang w:eastAsia="en-GB"/>
        </w:rPr>
        <w:lastRenderedPageBreak/>
        <w:drawing>
          <wp:inline distT="0" distB="0" distL="0" distR="0" wp14:anchorId="7CEF9E32" wp14:editId="74D7AAB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5E99756D" wp14:editId="10BC2A63">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14:paraId="2CF75464" w14:textId="5BA46FF7" w:rsidR="00552A21" w:rsidRPr="003506FC" w:rsidRDefault="003506FC" w:rsidP="00552A21">
      <w:pPr>
        <w:spacing w:after="0"/>
        <w:jc w:val="center"/>
        <w:rPr>
          <w:sz w:val="20"/>
        </w:rPr>
      </w:pPr>
      <w:r>
        <w:rPr>
          <w:i/>
        </w:rPr>
        <w:t>Figure 22</w:t>
      </w:r>
      <w:r w:rsidR="00552A21" w:rsidRPr="003506FC">
        <w:rPr>
          <w:i/>
        </w:rPr>
        <w:t xml:space="preserve"> – motor screwed securely into arm</w:t>
      </w:r>
    </w:p>
    <w:p w14:paraId="276D5812" w14:textId="77777777" w:rsidR="00552A21" w:rsidRPr="00AE4012" w:rsidRDefault="00552A21" w:rsidP="00552A21">
      <w:pPr>
        <w:spacing w:after="0"/>
        <w:rPr>
          <w:sz w:val="20"/>
        </w:rPr>
      </w:pPr>
    </w:p>
    <w:p w14:paraId="28D878EA" w14:textId="2CC9F13A" w:rsidR="00552A21" w:rsidRPr="008E5FFA" w:rsidRDefault="00552A21" w:rsidP="008E5FFA">
      <w:pPr>
        <w:spacing w:after="0"/>
        <w:jc w:val="both"/>
      </w:pPr>
      <w:r w:rsidRPr="008E5FFA">
        <w:t>Furthermore, while the layers had fit</w:t>
      </w:r>
      <w:r w:rsidR="00840A50">
        <w:t>ted together perfectly in SolidW</w:t>
      </w:r>
      <w:r w:rsidRPr="008E5FFA">
        <w:t>orks, due to the inaccuracies of the 3D printer we are using, they did not fit together once printed.  The issue arose at the end of the thin tabs which slot into a matching section in the layer above (Figu</w:t>
      </w:r>
      <w:r w:rsidR="009D7E5C">
        <w:t>re 23</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rsidR="008E5FFA">
        <w:t xml:space="preserve"> by 0.4mm (see Figure 24 (before) and 25</w:t>
      </w:r>
      <w:r w:rsidRPr="008E5FFA">
        <w:t>(after)).  Thus even when the pieces became wider due to the inaccuracies of the 3D printer the pieces still slotted together.</w:t>
      </w:r>
    </w:p>
    <w:p w14:paraId="13A382B3" w14:textId="77777777" w:rsidR="00552A21" w:rsidRDefault="00552A21" w:rsidP="00552A21">
      <w:pPr>
        <w:spacing w:after="0"/>
        <w:rPr>
          <w:sz w:val="20"/>
        </w:rPr>
      </w:pPr>
    </w:p>
    <w:p w14:paraId="02D9D0C4" w14:textId="735FD936" w:rsidR="00552A21" w:rsidRDefault="00552A21" w:rsidP="00552A21">
      <w:pPr>
        <w:spacing w:after="0"/>
        <w:jc w:val="center"/>
        <w:rPr>
          <w:sz w:val="20"/>
        </w:rPr>
      </w:pPr>
      <w:r>
        <w:rPr>
          <w:noProof/>
          <w:sz w:val="20"/>
          <w:lang w:eastAsia="en-GB"/>
        </w:rPr>
        <mc:AlternateContent>
          <mc:Choice Requires="wps">
            <w:drawing>
              <wp:anchor distT="0" distB="0" distL="114300" distR="114300" simplePos="0" relativeHeight="251686912" behindDoc="0" locked="0" layoutInCell="1" allowOverlap="1" wp14:anchorId="71189B15" wp14:editId="6569C5B2">
                <wp:simplePos x="0" y="0"/>
                <wp:positionH relativeFrom="column">
                  <wp:posOffset>2805430</wp:posOffset>
                </wp:positionH>
                <wp:positionV relativeFrom="paragraph">
                  <wp:posOffset>1165679</wp:posOffset>
                </wp:positionV>
                <wp:extent cx="342265" cy="391160"/>
                <wp:effectExtent l="19050" t="19050" r="19685" b="889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67426">
                          <a:off x="0" y="0"/>
                          <a:ext cx="342265" cy="3911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A07039" id="Oval 63" o:spid="_x0000_s1026" style="position:absolute;margin-left:220.9pt;margin-top:91.8pt;width:26.95pt;height:30.8pt;rotation:-182127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" filled="f" strokecolor="red"/>
            </w:pict>
          </mc:Fallback>
        </mc:AlternateContent>
      </w:r>
      <w:r>
        <w:rPr>
          <w:noProof/>
          <w:sz w:val="20"/>
          <w:lang w:eastAsia="en-GB"/>
        </w:rPr>
        <w:drawing>
          <wp:inline distT="0" distB="0" distL="0" distR="0" wp14:anchorId="2B273577" wp14:editId="6DE04EFB">
            <wp:extent cx="1839853" cy="1440000"/>
            <wp:effectExtent l="0" t="190500" r="0" b="179250"/>
            <wp:docPr id="55" name="Picture 28" descr="IMG_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8.JPG"/>
                    <pic:cNvPicPr/>
                  </pic:nvPicPr>
                  <pic:blipFill>
                    <a:blip r:embed="rId46" cstate="print"/>
                    <a:srcRect l="25662" t="38358" r="29556" b="14915"/>
                    <a:stretch>
                      <a:fillRect/>
                    </a:stretch>
                  </pic:blipFill>
                  <pic:spPr>
                    <a:xfrm rot="5400000">
                      <a:off x="0" y="0"/>
                      <a:ext cx="1839853" cy="1440000"/>
                    </a:xfrm>
                    <a:prstGeom prst="rect">
                      <a:avLst/>
                    </a:prstGeom>
                  </pic:spPr>
                </pic:pic>
              </a:graphicData>
            </a:graphic>
          </wp:inline>
        </w:drawing>
      </w:r>
    </w:p>
    <w:p w14:paraId="792AAA78" w14:textId="5E7FFCBE" w:rsidR="00552A21" w:rsidRPr="003506FC" w:rsidRDefault="003506FC" w:rsidP="00552A21">
      <w:pPr>
        <w:spacing w:after="0"/>
        <w:jc w:val="center"/>
        <w:rPr>
          <w:i/>
        </w:rPr>
      </w:pPr>
      <w:r>
        <w:rPr>
          <w:i/>
        </w:rPr>
        <w:t>Figure 23</w:t>
      </w:r>
    </w:p>
    <w:p w14:paraId="74DAB16F" w14:textId="77777777" w:rsidR="00552A21" w:rsidRDefault="00552A21" w:rsidP="00552A21">
      <w:pPr>
        <w:spacing w:after="0"/>
        <w:jc w:val="center"/>
        <w:rPr>
          <w:b/>
          <w:i/>
          <w:sz w:val="16"/>
        </w:rPr>
      </w:pPr>
    </w:p>
    <w:p w14:paraId="04D5D934" w14:textId="5B207323" w:rsidR="00552A21" w:rsidRDefault="00552A21" w:rsidP="00552A21">
      <w:pPr>
        <w:spacing w:after="0"/>
        <w:jc w:val="center"/>
        <w:rPr>
          <w:b/>
          <w:i/>
          <w:sz w:val="16"/>
        </w:rPr>
      </w:pPr>
      <w:r>
        <w:rPr>
          <w:noProof/>
          <w:sz w:val="20"/>
          <w:lang w:eastAsia="en-GB"/>
        </w:rPr>
        <mc:AlternateContent>
          <mc:Choice Requires="wps">
            <w:drawing>
              <wp:anchor distT="0" distB="0" distL="114300" distR="114300" simplePos="0" relativeHeight="251687936" behindDoc="0" locked="0" layoutInCell="1" allowOverlap="1" wp14:anchorId="58025F40" wp14:editId="5142E67F">
                <wp:simplePos x="0" y="0"/>
                <wp:positionH relativeFrom="column">
                  <wp:posOffset>2419350</wp:posOffset>
                </wp:positionH>
                <wp:positionV relativeFrom="paragraph">
                  <wp:posOffset>955040</wp:posOffset>
                </wp:positionV>
                <wp:extent cx="780415" cy="170180"/>
                <wp:effectExtent l="9525" t="15240" r="19685" b="14605"/>
                <wp:wrapNone/>
                <wp:docPr id="62"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4ABC6" id="Right Arrow 62" o:spid="_x0000_s1026" type="#_x0000_t13" style="position:absolute;margin-left:190.5pt;margin-top:75.2pt;width:61.45pt;height:1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" fillcolor="#7f7f7f [1612]" strokecolor="black [3213]"/>
            </w:pict>
          </mc:Fallback>
        </mc:AlternateContent>
      </w:r>
      <w:r w:rsidRPr="00942546">
        <w:rPr>
          <w:b/>
          <w:i/>
          <w:noProof/>
          <w:sz w:val="16"/>
          <w:lang w:eastAsia="en-GB"/>
        </w:rPr>
        <w:drawing>
          <wp:inline distT="0" distB="0" distL="0" distR="0" wp14:anchorId="626650B8" wp14:editId="0E9184F6">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4C4716C" wp14:editId="7FA67747">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1AFA4655" w14:textId="2126F638" w:rsidR="00552A21" w:rsidRDefault="003506FC" w:rsidP="00552A21">
      <w:pPr>
        <w:spacing w:after="0"/>
        <w:jc w:val="center"/>
        <w:rPr>
          <w:sz w:val="20"/>
        </w:rPr>
      </w:pPr>
      <w:r>
        <w:rPr>
          <w:i/>
          <w:sz w:val="20"/>
        </w:rPr>
        <w:t>Figure 24</w:t>
      </w:r>
      <w:r w:rsidR="00552A21">
        <w:rPr>
          <w:b/>
          <w:i/>
          <w:sz w:val="16"/>
        </w:rPr>
        <w:tab/>
      </w:r>
      <w:r w:rsidR="00552A21">
        <w:rPr>
          <w:b/>
          <w:i/>
          <w:sz w:val="16"/>
        </w:rPr>
        <w:tab/>
      </w:r>
      <w:r w:rsidR="00552A21">
        <w:rPr>
          <w:b/>
          <w:i/>
          <w:sz w:val="16"/>
        </w:rPr>
        <w:tab/>
      </w:r>
      <w:r w:rsidR="00552A21">
        <w:rPr>
          <w:b/>
          <w:i/>
          <w:sz w:val="16"/>
        </w:rPr>
        <w:tab/>
      </w:r>
      <w:r w:rsidR="00552A21">
        <w:rPr>
          <w:b/>
          <w:i/>
          <w:sz w:val="16"/>
        </w:rPr>
        <w:tab/>
      </w:r>
      <w:r w:rsidR="00552A21" w:rsidRPr="003506FC">
        <w:rPr>
          <w:i/>
        </w:rPr>
        <w:t>Figure 2</w:t>
      </w:r>
      <w:r>
        <w:rPr>
          <w:i/>
        </w:rPr>
        <w:t>5</w:t>
      </w:r>
    </w:p>
    <w:p w14:paraId="0E68E554" w14:textId="77777777" w:rsidR="00552A21" w:rsidRDefault="00552A21" w:rsidP="00552A21">
      <w:pPr>
        <w:spacing w:after="0"/>
        <w:jc w:val="center"/>
        <w:rPr>
          <w:sz w:val="20"/>
        </w:rPr>
      </w:pPr>
    </w:p>
    <w:p w14:paraId="69326EB3" w14:textId="0D534356" w:rsidR="00552A21" w:rsidRPr="008E5FFA" w:rsidRDefault="00552A21" w:rsidP="001749D9">
      <w:pPr>
        <w:spacing w:after="0"/>
        <w:jc w:val="both"/>
      </w:pPr>
      <w:r w:rsidRPr="008E5FFA">
        <w:t>In the past few days we have 3D printed two layers of this improved design, which as can be seen in Figure 2</w:t>
      </w:r>
      <w:r w:rsidR="008E5FFA" w:rsidRPr="008E5FFA">
        <w:t>6</w:t>
      </w:r>
      <w:r w:rsidRPr="008E5FFA">
        <w:t>, slot together well.  In the next few days we hope to print the rest of the layers.</w:t>
      </w:r>
    </w:p>
    <w:p w14:paraId="4ECDC927" w14:textId="77777777" w:rsidR="00552A21" w:rsidRDefault="00552A21" w:rsidP="00552A21">
      <w:pPr>
        <w:spacing w:after="0"/>
        <w:rPr>
          <w:sz w:val="20"/>
        </w:rPr>
      </w:pPr>
    </w:p>
    <w:p w14:paraId="47AACE3C" w14:textId="77777777" w:rsidR="00552A21" w:rsidRPr="00AE4012" w:rsidRDefault="00552A21" w:rsidP="00552A21">
      <w:pPr>
        <w:spacing w:after="0"/>
        <w:jc w:val="center"/>
        <w:rPr>
          <w:sz w:val="20"/>
        </w:rPr>
      </w:pPr>
      <w:r>
        <w:rPr>
          <w:noProof/>
          <w:sz w:val="20"/>
          <w:lang w:eastAsia="en-GB"/>
        </w:rPr>
        <w:drawing>
          <wp:inline distT="0" distB="0" distL="0" distR="0" wp14:anchorId="4F3E7C4B" wp14:editId="303ADB8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14:paraId="7EB6B14E" w14:textId="2FB96471" w:rsidR="00552A21" w:rsidRPr="003506FC" w:rsidRDefault="00552A21" w:rsidP="00552A21">
      <w:pPr>
        <w:spacing w:after="0"/>
        <w:jc w:val="center"/>
        <w:rPr>
          <w:i/>
        </w:rPr>
      </w:pPr>
      <w:r w:rsidRPr="003506FC">
        <w:rPr>
          <w:i/>
        </w:rPr>
        <w:t>Figure 2</w:t>
      </w:r>
      <w:r w:rsidR="003506FC">
        <w:rPr>
          <w:i/>
        </w:rPr>
        <w:t>6</w:t>
      </w:r>
    </w:p>
    <w:p w14:paraId="41BCF18D" w14:textId="77777777" w:rsidR="00552A21" w:rsidRPr="008E5FFA" w:rsidRDefault="00552A21" w:rsidP="00552A21">
      <w:pPr>
        <w:spacing w:after="0"/>
        <w:jc w:val="center"/>
        <w:rPr>
          <w:b/>
          <w:i/>
          <w:sz w:val="18"/>
        </w:rPr>
      </w:pPr>
    </w:p>
    <w:p w14:paraId="088B7D93" w14:textId="28A8718D" w:rsidR="00552A21" w:rsidRPr="008E5FFA" w:rsidRDefault="00840A50" w:rsidP="001749D9">
      <w:pPr>
        <w:spacing w:after="0"/>
        <w:jc w:val="both"/>
      </w:pPr>
      <w:r>
        <w:t>When constructed in SolidW</w:t>
      </w:r>
      <w:r w:rsidR="00552A21" w:rsidRPr="008E5FFA">
        <w:t>orks including the latest changes the model now looks as follows:</w:t>
      </w:r>
    </w:p>
    <w:p w14:paraId="6A5D3196" w14:textId="77777777" w:rsidR="00552A21" w:rsidRDefault="00552A21" w:rsidP="00552A21">
      <w:pPr>
        <w:spacing w:after="0"/>
        <w:rPr>
          <w:sz w:val="20"/>
        </w:rPr>
      </w:pPr>
    </w:p>
    <w:p w14:paraId="144448BF" w14:textId="77777777" w:rsidR="00552A21" w:rsidRDefault="00552A21" w:rsidP="00552A21">
      <w:pPr>
        <w:spacing w:after="0"/>
        <w:jc w:val="center"/>
        <w:rPr>
          <w:sz w:val="20"/>
        </w:rPr>
      </w:pPr>
      <w:r w:rsidRPr="00584C0B">
        <w:rPr>
          <w:noProof/>
          <w:sz w:val="20"/>
          <w:lang w:eastAsia="en-GB"/>
        </w:rPr>
        <w:drawing>
          <wp:inline distT="0" distB="0" distL="0" distR="0" wp14:anchorId="630F7D96" wp14:editId="5D057455">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1267D0A" wp14:editId="354CBEFD">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l="37738" t="23305" r="22823" b="14619"/>
                    <a:stretch>
                      <a:fillRect/>
                    </a:stretch>
                  </pic:blipFill>
                  <pic:spPr>
                    <a:xfrm>
                      <a:off x="0" y="0"/>
                      <a:ext cx="1840966" cy="1620000"/>
                    </a:xfrm>
                    <a:prstGeom prst="rect">
                      <a:avLst/>
                    </a:prstGeom>
                  </pic:spPr>
                </pic:pic>
              </a:graphicData>
            </a:graphic>
          </wp:inline>
        </w:drawing>
      </w:r>
    </w:p>
    <w:p w14:paraId="1AA78787" w14:textId="77777777" w:rsidR="00552A21" w:rsidRDefault="00552A21" w:rsidP="00552A21">
      <w:pPr>
        <w:spacing w:after="0"/>
        <w:jc w:val="center"/>
        <w:rPr>
          <w:sz w:val="20"/>
        </w:rPr>
      </w:pPr>
      <w:r w:rsidRPr="00584C0B">
        <w:rPr>
          <w:noProof/>
          <w:sz w:val="20"/>
          <w:lang w:eastAsia="en-GB"/>
        </w:rPr>
        <w:drawing>
          <wp:inline distT="0" distB="0" distL="0" distR="0" wp14:anchorId="54DB8FD4" wp14:editId="5C47CF25">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15119" t="26271" r="2713" b="10170"/>
                    <a:stretch>
                      <a:fillRect/>
                    </a:stretch>
                  </pic:blipFill>
                  <pic:spPr>
                    <a:xfrm>
                      <a:off x="0" y="0"/>
                      <a:ext cx="3501440" cy="1521534"/>
                    </a:xfrm>
                    <a:prstGeom prst="rect">
                      <a:avLst/>
                    </a:prstGeom>
                  </pic:spPr>
                </pic:pic>
              </a:graphicData>
            </a:graphic>
          </wp:inline>
        </w:drawing>
      </w:r>
    </w:p>
    <w:p w14:paraId="28070C1A" w14:textId="746F5EE4" w:rsidR="00552A21" w:rsidRPr="003506FC" w:rsidRDefault="00552A21" w:rsidP="00552A21">
      <w:pPr>
        <w:spacing w:after="0"/>
        <w:jc w:val="center"/>
        <w:rPr>
          <w:sz w:val="28"/>
        </w:rPr>
      </w:pPr>
      <w:r w:rsidRPr="003506FC">
        <w:rPr>
          <w:i/>
        </w:rPr>
        <w:t>Figure 2</w:t>
      </w:r>
      <w:r w:rsidR="003506FC">
        <w:rPr>
          <w:i/>
        </w:rPr>
        <w:t>7</w:t>
      </w:r>
    </w:p>
    <w:p w14:paraId="316814EB" w14:textId="77777777" w:rsidR="00552A21" w:rsidRDefault="00552A21" w:rsidP="00552A21">
      <w:pPr>
        <w:spacing w:after="0"/>
        <w:rPr>
          <w:sz w:val="20"/>
        </w:rPr>
      </w:pPr>
    </w:p>
    <w:p w14:paraId="00F73C30" w14:textId="77777777" w:rsidR="00552A21" w:rsidRDefault="00552A21" w:rsidP="00552A21">
      <w:pPr>
        <w:spacing w:after="0"/>
        <w:rPr>
          <w:b/>
          <w:sz w:val="20"/>
        </w:rPr>
      </w:pPr>
    </w:p>
    <w:p w14:paraId="09420EE9" w14:textId="377B825F" w:rsidR="008E5FFA" w:rsidRDefault="00552A21" w:rsidP="008E5FFA">
      <w:pPr>
        <w:pStyle w:val="Heading2"/>
      </w:pPr>
      <w:bookmarkStart w:id="302" w:name="_Toc434061462"/>
      <w:r w:rsidRPr="008E5FFA">
        <w:t>Materials</w:t>
      </w:r>
      <w:bookmarkEnd w:id="302"/>
    </w:p>
    <w:p w14:paraId="27CCB57C" w14:textId="28B70F8F" w:rsidR="00552A21" w:rsidRPr="008E5FFA" w:rsidRDefault="00552A21" w:rsidP="001749D9">
      <w:pPr>
        <w:spacing w:after="0"/>
        <w:jc w:val="both"/>
      </w:pPr>
      <w:r w:rsidRPr="008E5FFA">
        <w:t xml:space="preserve">For our testing so far we have been using some PLA and some ABS as these are cheap materials which work well in the school’s 3D printer.  For the testing of whether pieces are the correct size to fit components within them, these materials are suitable.  </w:t>
      </w:r>
      <w:del w:id="303" w:author="Ashwin Ahuja" w:date="2015-10-31T12:20:00Z">
        <w:r w:rsidRPr="008E5FFA" w:rsidDel="00EE5572">
          <w:delText>However, we are conducting research into alternatives as if these materials fail in our strength testing, then we may use others in our final Can.</w:delText>
        </w:r>
      </w:del>
      <w:ins w:id="304" w:author="Ashwin Ahuja" w:date="2015-10-31T12:19:00Z">
        <w:r w:rsidR="00EE5572">
          <w:t xml:space="preserve"> Howe</w:t>
        </w:r>
      </w:ins>
      <w:ins w:id="305" w:author="Ashwin Ahuja" w:date="2015-10-31T12:20:00Z">
        <w:r w:rsidR="00EE5572">
          <w:t>ver, we are also conducting research into stronger materials, in case ABS and PLA fail in our upcoming testing.</w:t>
        </w:r>
      </w:ins>
    </w:p>
    <w:p w14:paraId="62678BB1" w14:textId="3AAA3929" w:rsidR="00552A21" w:rsidRPr="00552A21" w:rsidRDefault="00552A21" w:rsidP="00552A21">
      <w:r>
        <w:br w:type="page"/>
      </w:r>
    </w:p>
    <w:p w14:paraId="1B62F646" w14:textId="77777777" w:rsidR="00893EEF" w:rsidRDefault="00893EEF" w:rsidP="00893EEF">
      <w:pPr>
        <w:pStyle w:val="Heading1"/>
      </w:pPr>
      <w:bookmarkStart w:id="306" w:name="_Toc434061463"/>
      <w:r>
        <w:lastRenderedPageBreak/>
        <w:t>Electronics</w:t>
      </w:r>
      <w:bookmarkEnd w:id="306"/>
    </w:p>
    <w:p w14:paraId="3E8E8A8F" w14:textId="1D45AE64" w:rsidR="00893EEF" w:rsidRPr="003F0CFB" w:rsidRDefault="00893EEF" w:rsidP="00893EEF">
      <w:pPr>
        <w:jc w:val="both"/>
      </w:pPr>
      <w:r>
        <w:t xml:space="preserve">The software and electronics were largely split into three parts, which would not be interconnected except for sharing the same power source, as we wanted to ensure a fail-safe that if one system failed, the others would continue to work. </w:t>
      </w:r>
      <w:del w:id="307" w:author="Ashwin Ahuja" w:date="2015-10-31T12:22:00Z">
        <w:r w:rsidDel="00A34DE5">
          <w:delText xml:space="preserve">Additionally, large parts of the flight system were bought in, as attempting to produce them would be useless, as the probability of things working would have been relatively low. </w:delText>
        </w:r>
      </w:del>
      <w:r>
        <w:t>Additionally, to provide more flexibility, the system that would be used in order to open the arms, with the single motor</w:t>
      </w:r>
      <w:ins w:id="308" w:author="Ashwin Ahuja" w:date="2015-10-31T12:21:00Z">
        <w:r w:rsidR="00A34DE5">
          <w:t>,</w:t>
        </w:r>
      </w:ins>
      <w:r>
        <w:t xml:space="preserve"> will be connected to the sensor system. Additionally, this means we could trigger the system to work with changes in altitude if we wanted (though this may </w:t>
      </w:r>
      <w:ins w:id="309" w:author="Ashwin Ahuja" w:date="2015-10-31T12:21:00Z">
        <w:r w:rsidR="00A34DE5">
          <w:t>unre</w:t>
        </w:r>
      </w:ins>
      <w:ins w:id="310" w:author="Ashwin Ahuja" w:date="2015-10-31T12:22:00Z">
        <w:r w:rsidR="00A34DE5">
          <w:t>liable, and so too risky</w:t>
        </w:r>
      </w:ins>
      <w:del w:id="311" w:author="Ashwin Ahuja" w:date="2015-10-31T12:21:00Z">
        <w:r w:rsidDel="00A34DE5">
          <w:delText>be too risky</w:delText>
        </w:r>
      </w:del>
      <w:r>
        <w:t>).</w:t>
      </w:r>
    </w:p>
    <w:p w14:paraId="7D667373" w14:textId="77777777" w:rsidR="00893EEF" w:rsidRDefault="00893EEF" w:rsidP="00893EEF">
      <w:pPr>
        <w:pStyle w:val="Heading2"/>
      </w:pPr>
      <w:bookmarkStart w:id="312" w:name="_Toc434061464"/>
      <w:r>
        <w:t>Flight System</w:t>
      </w:r>
      <w:bookmarkEnd w:id="312"/>
    </w:p>
    <w:p w14:paraId="5E680B5F" w14:textId="4462E666"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w:t>
      </w:r>
      <w:ins w:id="313" w:author="Ashwin Ahuja" w:date="2015-10-31T12:22:00Z">
        <w:r w:rsidR="00A34DE5">
          <w:t>components</w:t>
        </w:r>
      </w:ins>
      <w:del w:id="314" w:author="Ashwin Ahuja" w:date="2015-10-31T12:22:00Z">
        <w:r w:rsidDel="00A34DE5">
          <w:delText>parts</w:delText>
        </w:r>
      </w:del>
      <w:r>
        <w:t xml:space="preserve"> were chosen. The first main decision that we made was that we would buy as many parts as possible for this system given the high complexity required to keep a quadcopter in flight, and the lack of space and time for </w:t>
      </w:r>
      <w:ins w:id="315" w:author="Ashwin Ahuja" w:date="2015-10-31T12:24:00Z">
        <w:r w:rsidR="00A34DE5">
          <w:t>parts that we might make ourselves</w:t>
        </w:r>
      </w:ins>
      <w:del w:id="316" w:author="Ashwin Ahuja" w:date="2015-10-31T12:24:00Z">
        <w:r w:rsidDel="00A34DE5">
          <w:delText>ineffective parts that we had</w:delText>
        </w:r>
      </w:del>
      <w:r>
        <w:t>. Additionally, parts such as ESCs and the Control Board, which we could theoretically replicate were very good</w:t>
      </w:r>
      <w:ins w:id="317" w:author="Ashwin Ahuja" w:date="2015-10-31T12:24:00Z">
        <w:r w:rsidR="00A34DE5">
          <w:t>, reliable</w:t>
        </w:r>
      </w:ins>
      <w:r>
        <w:t xml:space="preserve"> and cheap, and since we were sponsored by HobbyKing, became free. Below, is the list of the exact parts we chose and why we decided that they were the right choices.</w:t>
      </w:r>
    </w:p>
    <w:tbl>
      <w:tblPr>
        <w:tblStyle w:val="PlainTable1"/>
        <w:tblpPr w:leftFromText="180" w:rightFromText="180" w:vertAnchor="text" w:tblpY="1"/>
        <w:tblOverlap w:val="never"/>
        <w:tblW w:w="0" w:type="auto"/>
        <w:tblLook w:val="04A0" w:firstRow="1" w:lastRow="0" w:firstColumn="1" w:lastColumn="0" w:noHBand="0" w:noVBand="1"/>
      </w:tblPr>
      <w:tblGrid>
        <w:gridCol w:w="4719"/>
        <w:gridCol w:w="5017"/>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1360DF94" w:rsidR="00893EEF" w:rsidRDefault="00893EEF" w:rsidP="00893EEF">
            <w:pPr>
              <w:pStyle w:val="Heading3"/>
              <w:outlineLvl w:val="2"/>
            </w:pPr>
            <w:bookmarkStart w:id="318" w:name="_Toc434061465"/>
            <w:r>
              <w:t xml:space="preserve">Battery – Turnigy Nano-Tech 3s </w:t>
            </w:r>
            <w:ins w:id="319" w:author="Ashwin Ahuja" w:date="2015-10-31T12:24:00Z">
              <w:r w:rsidR="00A34DE5">
                <w:t xml:space="preserve">(11.1V) </w:t>
              </w:r>
            </w:ins>
            <w:r>
              <w:t>850mAh</w:t>
            </w:r>
            <w:r w:rsidR="00A4548E">
              <w:rPr>
                <w:rStyle w:val="FootnoteReference"/>
              </w:rPr>
              <w:footnoteReference w:id="3"/>
            </w:r>
            <w:bookmarkEnd w:id="318"/>
          </w:p>
          <w:p w14:paraId="1EC86693" w14:textId="77777777" w:rsidR="00893EEF" w:rsidRDefault="00893EEF" w:rsidP="00893EEF">
            <w:pPr>
              <w:jc w:val="both"/>
            </w:pPr>
          </w:p>
        </w:tc>
        <w:tc>
          <w:tcPr>
            <w:tcW w:w="5228" w:type="dxa"/>
          </w:tcPr>
          <w:p w14:paraId="0913E31B" w14:textId="025DFBDC"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del w:id="320" w:author="Ashwin Ahuja" w:date="2015-10-31T12:25:00Z">
              <w:r w:rsidDel="00A34DE5">
                <w:rPr>
                  <w:b w:val="0"/>
                </w:rPr>
                <w:delText>danger aspect</w:delText>
              </w:r>
            </w:del>
            <w:ins w:id="321" w:author="Ashwin Ahuja" w:date="2015-10-31T12:25:00Z">
              <w:r w:rsidR="00A34DE5">
                <w:rPr>
                  <w:b w:val="0"/>
                </w:rPr>
                <w:t>safety</w:t>
              </w:r>
            </w:ins>
            <w:r>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25F28F3A"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w:t>
            </w:r>
            <w:ins w:id="322" w:author="Ashwin Ahuja" w:date="2015-10-31T12:26:00Z">
              <w:r w:rsidR="00A34DE5">
                <w:rPr>
                  <w:b w:val="0"/>
                </w:rPr>
                <w:t>battery</w:t>
              </w:r>
            </w:ins>
            <w:del w:id="323" w:author="Ashwin Ahuja" w:date="2015-10-31T12:26:00Z">
              <w:r w:rsidDel="00A34DE5">
                <w:rPr>
                  <w:b w:val="0"/>
                </w:rPr>
                <w:delText>one</w:delText>
              </w:r>
            </w:del>
            <w:r>
              <w:rPr>
                <w:b w:val="0"/>
              </w:rPr>
              <w:t xml:space="preserve">, since it was the one which </w:t>
            </w:r>
            <w:del w:id="324" w:author="Ashwin Ahuja" w:date="2015-10-31T12:26:00Z">
              <w:r w:rsidDel="00A34DE5">
                <w:rPr>
                  <w:b w:val="0"/>
                </w:rPr>
                <w:delText xml:space="preserve">was the most rounded, thus </w:delText>
              </w:r>
            </w:del>
            <w:r>
              <w:rPr>
                <w:b w:val="0"/>
              </w:rPr>
              <w:t>best fit</w:t>
            </w:r>
            <w:del w:id="325" w:author="Ashwin Ahuja" w:date="2015-10-31T12:26:00Z">
              <w:r w:rsidDel="00A34DE5">
                <w:rPr>
                  <w:b w:val="0"/>
                </w:rPr>
                <w:delText>ting</w:delText>
              </w:r>
            </w:del>
            <w:r>
              <w:rPr>
                <w:b w:val="0"/>
              </w:rPr>
              <w:t xml:space="preserve"> into the existing mechanics of the can. Additionally, using our existing expertise and extensive online research we have found that this should be able to provide around 5 minutes of flight time, our aim, while also powering </w:t>
            </w:r>
            <w:r>
              <w:rPr>
                <w:b w:val="0"/>
              </w:rPr>
              <w:lastRenderedPageBreak/>
              <w:t>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6A6D90DD"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840A50">
              <w:rPr>
                <w:b w:val="0"/>
              </w:rPr>
              <w:t>31</w:t>
            </w:r>
            <w:r>
              <w:rPr>
                <w:b w:val="0"/>
              </w:rPr>
              <w:t xml:space="preserve">), we have designed a power distribution PCB, (see Figure </w:t>
            </w:r>
            <w:r w:rsidR="00840A50">
              <w:rPr>
                <w:b w:val="0"/>
              </w:rPr>
              <w:t>28</w:t>
            </w:r>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w:t>
            </w:r>
            <w:ins w:id="326" w:author="Ashwin Ahuja" w:date="2015-10-31T12:27:00Z">
              <w:r w:rsidR="00A34DE5">
                <w:rPr>
                  <w:b w:val="0"/>
                </w:rPr>
                <w:t xml:space="preserve">sensor </w:t>
              </w:r>
            </w:ins>
            <w:r>
              <w:rPr>
                <w:b w:val="0"/>
              </w:rPr>
              <w:t>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5C3EE850" w:rsidR="00893EEF" w:rsidRDefault="00893EEF" w:rsidP="003C0B83">
            <w:pPr>
              <w:jc w:val="center"/>
              <w:cnfStyle w:val="100000000000" w:firstRow="1" w:lastRow="0" w:firstColumn="0" w:lastColumn="0" w:oddVBand="0" w:evenVBand="0" w:oddHBand="0" w:evenHBand="0" w:firstRowFirstColumn="0" w:firstRowLastColumn="0" w:lastRowFirstColumn="0" w:lastRowLastColumn="0"/>
              <w:rPr>
                <w:b w:val="0"/>
                <w:i/>
              </w:rPr>
              <w:pPrChange w:id="327" w:author="Ashwin Ahuja" w:date="2015-10-31T13:23:00Z">
                <w:pPr>
                  <w:framePr w:hSpace="180" w:wrap="around" w:vAnchor="text" w:hAnchor="text" w:y="1"/>
                  <w:suppressOverlap/>
                  <w:jc w:val="both"/>
                  <w:cnfStyle w:val="100000000000" w:firstRow="1" w:lastRow="0" w:firstColumn="0" w:lastColumn="0" w:oddVBand="0" w:evenVBand="0" w:oddHBand="0" w:evenHBand="0" w:firstRowFirstColumn="0" w:firstRowLastColumn="0" w:lastRowFirstColumn="0" w:lastRowLastColumn="0"/>
                </w:pPr>
              </w:pPrChange>
            </w:pPr>
            <w:r>
              <w:rPr>
                <w:noProof/>
                <w:lang w:eastAsia="en-GB"/>
              </w:rPr>
              <w:drawing>
                <wp:inline distT="0" distB="0" distL="0" distR="0" wp14:anchorId="6D0C5FE5" wp14:editId="49E2931C">
                  <wp:extent cx="2127738" cy="2516888"/>
                  <wp:effectExtent l="0" t="0" r="6350" b="0"/>
                  <wp:docPr id="7" name="Picture 7" descr="C:\Users\Ashwin\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win\AppData\Local\Microsoft\Windows\INetCache\Content.Word\Capture3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43160" cy="2535131"/>
                          </a:xfrm>
                          <a:prstGeom prst="rect">
                            <a:avLst/>
                          </a:prstGeom>
                          <a:noFill/>
                          <a:ln>
                            <a:noFill/>
                          </a:ln>
                        </pic:spPr>
                      </pic:pic>
                    </a:graphicData>
                  </a:graphic>
                </wp:inline>
              </w:drawing>
            </w:r>
          </w:p>
          <w:p w14:paraId="3937FF0A" w14:textId="539EF473" w:rsidR="00893EEF" w:rsidRPr="00AA1AC2" w:rsidRDefault="00893EEF" w:rsidP="003C0B83">
            <w:pPr>
              <w:jc w:val="center"/>
              <w:cnfStyle w:val="100000000000" w:firstRow="1" w:lastRow="0" w:firstColumn="0" w:lastColumn="0" w:oddVBand="0" w:evenVBand="0" w:oddHBand="0" w:evenHBand="0" w:firstRowFirstColumn="0" w:firstRowLastColumn="0" w:lastRowFirstColumn="0" w:lastRowLastColumn="0"/>
              <w:rPr>
                <w:b w:val="0"/>
                <w:i/>
              </w:rPr>
              <w:pPrChange w:id="328" w:author="Ashwin Ahuja" w:date="2015-10-31T13:23:00Z">
                <w:pPr>
                  <w:framePr w:hSpace="180" w:wrap="around" w:vAnchor="text" w:hAnchor="text" w:y="1"/>
                  <w:suppressOverlap/>
                  <w:jc w:val="both"/>
                  <w:cnfStyle w:val="100000000000" w:firstRow="1" w:lastRow="0" w:firstColumn="0" w:lastColumn="0" w:oddVBand="0" w:evenVBand="0" w:oddHBand="0" w:evenHBand="0" w:firstRowFirstColumn="0" w:firstRowLastColumn="0" w:lastRowFirstColumn="0" w:lastRowLastColumn="0"/>
                </w:pPr>
              </w:pPrChange>
            </w:pPr>
            <w:r>
              <w:rPr>
                <w:b w:val="0"/>
                <w:i/>
              </w:rPr>
              <w:t xml:space="preserve">Figure </w:t>
            </w:r>
            <w:r w:rsidR="00320C62">
              <w:rPr>
                <w:b w:val="0"/>
                <w:i/>
              </w:rPr>
              <w:t>28</w:t>
            </w:r>
            <w:r>
              <w:rPr>
                <w:b w:val="0"/>
                <w:i/>
              </w:rPr>
              <w:t>: Power Distribution PCB (designed using DesignSpark PCB</w:t>
            </w:r>
            <w:r w:rsidR="00A4548E">
              <w:rPr>
                <w:rStyle w:val="FootnoteReference"/>
                <w:b w:val="0"/>
                <w:i/>
              </w:rPr>
              <w:footnoteReference w:id="4"/>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bookmarkStart w:id="329" w:name="_Toc434061466"/>
            <w:r>
              <w:lastRenderedPageBreak/>
              <w:t>Motors – Turnigy Outrunner v2</w:t>
            </w:r>
            <w:r w:rsidR="00A4548E">
              <w:rPr>
                <w:rStyle w:val="FootnoteReference"/>
              </w:rPr>
              <w:footnoteReference w:id="5"/>
            </w:r>
            <w:bookmarkEnd w:id="329"/>
          </w:p>
          <w:p w14:paraId="5AB10348" w14:textId="77777777" w:rsidR="00893EEF" w:rsidRDefault="00893EEF" w:rsidP="00893EEF">
            <w:pPr>
              <w:jc w:val="both"/>
            </w:pPr>
          </w:p>
        </w:tc>
        <w:tc>
          <w:tcPr>
            <w:tcW w:w="5228" w:type="dxa"/>
          </w:tcPr>
          <w:p w14:paraId="53D7CD80" w14:textId="5F7DB382" w:rsidR="00893EEF" w:rsidRDefault="00893EEF" w:rsidP="00893EEF">
            <w:pPr>
              <w:jc w:val="both"/>
              <w:cnfStyle w:val="000000100000" w:firstRow="0" w:lastRow="0" w:firstColumn="0" w:lastColumn="0" w:oddVBand="0" w:evenVBand="0" w:oddHBand="1" w:evenHBand="0" w:firstRowFirstColumn="0" w:firstRowLastColumn="0" w:lastRowFirstColumn="0" w:lastRowLastColumn="0"/>
            </w:pPr>
            <w: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In order to calculate the thrust, we used online calculators. We soon found out that we would not struggle with thrust, with the majority</w:t>
            </w:r>
            <w:ins w:id="330" w:author="Ashwin Ahuja" w:date="2015-10-31T12:29:00Z">
              <w:r w:rsidR="00A34DE5">
                <w:t xml:space="preserve"> of motors</w:t>
              </w:r>
            </w:ins>
            <w:r>
              <w:t xml:space="preserve"> meeting our specification, but would</w:t>
            </w:r>
            <w:ins w:id="331" w:author="Ashwin Ahuja" w:date="2015-10-31T12:30:00Z">
              <w:r w:rsidR="00A34DE5">
                <w:t xml:space="preserve"> struggle</w:t>
              </w:r>
            </w:ins>
            <w:r>
              <w:t xml:space="preserve"> with size. The Turnigy Outrunner v2 motors were selected because they were the smallest motors we </w:t>
            </w:r>
            <w:r>
              <w:lastRenderedPageBreak/>
              <w:t>could find but one of the most powerful. Though normally very expensive, the sponsorship by HobbyKing (from whom we purchased the motors) meant that they were the best choice.</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3BD8A853" w:rsidR="00893EEF" w:rsidRDefault="00893EEF" w:rsidP="00893EEF">
            <w:pPr>
              <w:pStyle w:val="Heading3"/>
              <w:outlineLvl w:val="2"/>
            </w:pPr>
            <w:bookmarkStart w:id="332" w:name="_Toc434061467"/>
            <w:r>
              <w:lastRenderedPageBreak/>
              <w:t>Control Board – HobbyKing i86</w:t>
            </w:r>
            <w:r w:rsidR="001F16AB">
              <w:rPr>
                <w:rStyle w:val="FootnoteReference"/>
              </w:rPr>
              <w:footnoteReference w:id="6"/>
            </w:r>
            <w:bookmarkEnd w:id="332"/>
          </w:p>
          <w:p w14:paraId="46497CAA" w14:textId="77777777" w:rsidR="00893EEF" w:rsidRDefault="00893EEF" w:rsidP="00893EEF">
            <w:pPr>
              <w:jc w:val="both"/>
            </w:pPr>
          </w:p>
        </w:tc>
        <w:tc>
          <w:tcPr>
            <w:tcW w:w="5228" w:type="dxa"/>
          </w:tcPr>
          <w:p w14:paraId="0C405E07" w14:textId="75CB2027" w:rsidR="00893EEF" w:rsidRDefault="00893EEF" w:rsidP="00A16669">
            <w:pPr>
              <w:jc w:val="both"/>
              <w:cnfStyle w:val="000000000000" w:firstRow="0" w:lastRow="0" w:firstColumn="0" w:lastColumn="0" w:oddVBand="0" w:evenVBand="0" w:oddHBand="0" w:evenHBand="0" w:firstRowFirstColumn="0" w:firstRowLastColumn="0" w:lastRowFirstColumn="0" w:lastRowLastColumn="0"/>
            </w:pPr>
            <w:r>
              <w:t xml:space="preserve">This control board was chosen as it is very simple, with little to go wrong, while having sufficient features, such as auto-stabilisation built in, using a barometer. Additionally, a member of our team (Daniel) had used the board before and had found it very easy to use. </w:t>
            </w:r>
            <w:del w:id="333" w:author="Ashwin Ahuja" w:date="2015-10-31T12:33:00Z">
              <w:r w:rsidDel="00A16669">
                <w:delText>Additionally</w:delText>
              </w:r>
            </w:del>
            <w:ins w:id="334" w:author="Ashwin Ahuja" w:date="2015-10-31T12:34:00Z">
              <w:r w:rsidR="00A16669">
                <w:t xml:space="preserve">Furthermore, </w:t>
              </w:r>
            </w:ins>
            <w:del w:id="335" w:author="Ashwin Ahuja" w:date="2015-10-31T12:34:00Z">
              <w:r w:rsidDel="00A16669">
                <w:delText>,</w:delText>
              </w:r>
            </w:del>
            <w:r>
              <w:t xml:space="preserve"> we could not purchase a more complex control board because of space concerns which meant the 40x40mm size of the board was very helpful.</w:t>
            </w: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bookmarkStart w:id="336" w:name="_Toc434061468"/>
            <w:r>
              <w:t>ESCs – Turnigy Nano Tech 20A</w:t>
            </w:r>
            <w:r w:rsidR="00A4548E">
              <w:rPr>
                <w:rStyle w:val="FootnoteReference"/>
              </w:rPr>
              <w:footnoteReference w:id="7"/>
            </w:r>
            <w:bookmarkEnd w:id="336"/>
          </w:p>
          <w:p w14:paraId="0FF70D55" w14:textId="77777777" w:rsidR="00893EEF" w:rsidRDefault="00893EEF" w:rsidP="00893EEF">
            <w:pPr>
              <w:jc w:val="both"/>
            </w:pPr>
          </w:p>
        </w:tc>
        <w:tc>
          <w:tcPr>
            <w:tcW w:w="5228" w:type="dxa"/>
          </w:tcPr>
          <w:p w14:paraId="13C73EDD" w14:textId="36CCC977" w:rsidR="00893EEF" w:rsidRDefault="00893EEF" w:rsidP="00A16669">
            <w:pPr>
              <w:jc w:val="both"/>
              <w:cnfStyle w:val="000000100000" w:firstRow="0" w:lastRow="0" w:firstColumn="0" w:lastColumn="0" w:oddVBand="0" w:evenVBand="0" w:oddHBand="1" w:evenHBand="0" w:firstRowFirstColumn="0" w:firstRowLastColumn="0" w:lastRowFirstColumn="0" w:lastRowLastColumn="0"/>
              <w:pPrChange w:id="337" w:author="Ashwin Ahuja" w:date="2015-10-31T12:35:00Z">
                <w:pPr>
                  <w:framePr w:hSpace="180" w:wrap="around" w:vAnchor="text" w:hAnchor="text" w:y="1"/>
                  <w:suppressOverlap/>
                  <w:jc w:val="both"/>
                  <w:cnfStyle w:val="000000100000" w:firstRow="0" w:lastRow="0" w:firstColumn="0" w:lastColumn="0" w:oddVBand="0" w:evenVBand="0" w:oddHBand="1" w:evenHBand="0" w:firstRowFirstColumn="0" w:firstRowLastColumn="0" w:lastRowFirstColumn="0" w:lastRowLastColumn="0"/>
                </w:pPr>
              </w:pPrChange>
            </w:pPr>
            <w:r>
              <w:t>Given our motor choice, we knew we needed a 20A ESC. By working together with the Mechanics team, we chose this ESC, as it was long and thin, thus would fit in the arm</w:t>
            </w:r>
            <w:del w:id="338" w:author="Ashwin Ahuja" w:date="2015-10-31T12:35:00Z">
              <w:r w:rsidDel="00A16669">
                <w:delText>,</w:delText>
              </w:r>
            </w:del>
            <w:r>
              <w:t xml:space="preserve"> as required</w:t>
            </w:r>
            <w:ins w:id="339" w:author="Ashwin Ahuja" w:date="2015-10-31T12:35:00Z">
              <w:r w:rsidR="00A16669">
                <w:t>,</w:t>
              </w:r>
            </w:ins>
            <w:r>
              <w:t xml:space="preserve"> most easily. Additionally, the ESC was highly recommended with most users online having been able to use it with few issues.</w:t>
            </w: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bookmarkStart w:id="340" w:name="_Toc434061469"/>
            <w:r>
              <w:t>TX / RX system – Orange Nano</w:t>
            </w:r>
            <w:r w:rsidR="00A4548E">
              <w:rPr>
                <w:rStyle w:val="FootnoteReference"/>
              </w:rPr>
              <w:footnoteReference w:id="8"/>
            </w:r>
            <w:bookmarkEnd w:id="340"/>
          </w:p>
        </w:tc>
        <w:tc>
          <w:tcPr>
            <w:tcW w:w="5228" w:type="dxa"/>
          </w:tcPr>
          <w:p w14:paraId="5DEF0C92" w14:textId="3D2B946C" w:rsidR="00893EEF" w:rsidRDefault="00893EEF" w:rsidP="00A16669">
            <w:pPr>
              <w:jc w:val="both"/>
              <w:cnfStyle w:val="000000000000" w:firstRow="0" w:lastRow="0" w:firstColumn="0" w:lastColumn="0" w:oddVBand="0" w:evenVBand="0" w:oddHBand="0" w:evenHBand="0" w:firstRowFirstColumn="0" w:firstRowLastColumn="0" w:lastRowFirstColumn="0" w:lastRowLastColumn="0"/>
              <w:pPrChange w:id="341" w:author="Ashwin Ahuja" w:date="2015-10-31T12:36:00Z">
                <w:pPr>
                  <w:framePr w:hSpace="180" w:wrap="around" w:vAnchor="text" w:hAnchor="text" w:y="1"/>
                  <w:suppressOverlap/>
                  <w:jc w:val="both"/>
                  <w:cnfStyle w:val="000000000000" w:firstRow="0" w:lastRow="0" w:firstColumn="0" w:lastColumn="0" w:oddVBand="0" w:evenVBand="0" w:oddHBand="0" w:evenHBand="0" w:firstRowFirstColumn="0" w:firstRowLastColumn="0" w:lastRowFirstColumn="0" w:lastRowLastColumn="0"/>
                </w:pPr>
              </w:pPrChange>
            </w:pPr>
            <w:r>
              <w:t xml:space="preserve">This TX / RX system was chosen because it was very compact, thus most easily fitting in the little space we had in the Can. </w:t>
            </w:r>
            <w:ins w:id="342" w:author="Ashwin Ahuja" w:date="2015-10-31T12:35:00Z">
              <w:r w:rsidR="00A16669">
                <w:t>It was</w:t>
              </w:r>
            </w:ins>
            <w:ins w:id="343" w:author="Ashwin Ahuja" w:date="2015-10-31T12:36:00Z">
              <w:r w:rsidR="00A16669">
                <w:t xml:space="preserve"> also</w:t>
              </w:r>
            </w:ins>
            <w:del w:id="344" w:author="Ashwin Ahuja" w:date="2015-10-31T12:36:00Z">
              <w:r w:rsidDel="00A16669">
                <w:delText>and</w:delText>
              </w:r>
            </w:del>
            <w:r>
              <w:t xml:space="preserve"> very highly rated by many 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t xml:space="preserve">Figure </w:t>
      </w:r>
      <w:r w:rsidR="00320C62">
        <w:rPr>
          <w:i/>
        </w:rPr>
        <w:t>29</w:t>
      </w:r>
      <w:r>
        <w:rPr>
          <w:i/>
        </w:rPr>
        <w:t>: Table showing the components of the flight system and why they were chosen</w:t>
      </w:r>
    </w:p>
    <w:p w14:paraId="509B1466" w14:textId="70146D4F" w:rsidR="00893EEF" w:rsidRDefault="00893EEF" w:rsidP="00893EEF">
      <w:pPr>
        <w:pStyle w:val="Heading2"/>
      </w:pPr>
      <w:bookmarkStart w:id="345" w:name="_Toc434061470"/>
      <w:r>
        <w:t>Sensor System</w:t>
      </w:r>
      <w:bookmarkEnd w:id="345"/>
    </w:p>
    <w:p w14:paraId="686A6E76" w14:textId="77777777" w:rsidR="00893EEF" w:rsidRDefault="00893EEF" w:rsidP="00893EEF">
      <w:pPr>
        <w:pStyle w:val="Heading3"/>
      </w:pPr>
      <w:bookmarkStart w:id="346" w:name="_Toc434061471"/>
      <w:r>
        <w:t>Components</w:t>
      </w:r>
      <w:bookmarkEnd w:id="346"/>
    </w:p>
    <w:p w14:paraId="561C83CD" w14:textId="407E79CB" w:rsidR="00893EEF" w:rsidRDefault="00A16669" w:rsidP="00893EEF">
      <w:pPr>
        <w:jc w:val="both"/>
      </w:pPr>
      <w:ins w:id="347" w:author="Ashwin Ahuja" w:date="2015-10-31T12:36:00Z">
        <w:r>
          <w:t>T</w:t>
        </w:r>
      </w:ins>
      <w:del w:id="348" w:author="Ashwin Ahuja" w:date="2015-10-31T12:36:00Z">
        <w:r w:rsidR="00893EEF" w:rsidDel="00A16669">
          <w:delText>However, t</w:delText>
        </w:r>
      </w:del>
      <w:r w:rsidR="00893EEF">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DC48B4">
        <w:rPr>
          <w:b/>
        </w:rPr>
        <w:t>Teensy 3.2</w:t>
      </w:r>
      <w:r w:rsidR="00A4548E">
        <w:rPr>
          <w:rStyle w:val="FootnoteReference"/>
          <w:b/>
        </w:rPr>
        <w:footnoteReference w:id="9"/>
      </w:r>
      <w:r w:rsidR="00893EEF">
        <w:t xml:space="preserve">’ </w:t>
      </w:r>
      <w:ins w:id="349" w:author="Ashwin Ahuja" w:date="2015-10-31T12:37:00Z">
        <w:r>
          <w:t xml:space="preserve">a </w:t>
        </w:r>
      </w:ins>
      <w:del w:id="350" w:author="Ashwin Ahuja" w:date="2015-10-31T12:37:00Z">
        <w:r w:rsidR="00893EEF" w:rsidDel="00A16669">
          <w:delText xml:space="preserve">a </w:delText>
        </w:r>
      </w:del>
      <w:r w:rsidR="00893EEF">
        <w:t>very small board</w:t>
      </w:r>
      <w:ins w:id="351" w:author="Ashwin Ahuja" w:date="2015-10-31T12:37:00Z">
        <w:r>
          <w:t xml:space="preserve"> (as the name suggests)</w:t>
        </w:r>
      </w:ins>
      <w:r w:rsidR="00893EEF">
        <w:t>, which includes all the equipment required to reprogram the Can. Additionally, it is very powerful, containing an A</w:t>
      </w:r>
      <w:ins w:id="352" w:author="Ashwin Ahuja" w:date="2015-10-31T12:37:00Z">
        <w:r>
          <w:t>RM</w:t>
        </w:r>
      </w:ins>
      <w:del w:id="353" w:author="Ashwin Ahuja" w:date="2015-10-31T12:37:00Z">
        <w:r w:rsidR="00893EEF" w:rsidDel="00A16669">
          <w:delText>rm</w:delText>
        </w:r>
      </w:del>
      <w:r w:rsidR="00893EEF">
        <w:t xml:space="preserve"> Cortex M4, far superior to the Atmel chips on other Arduino boards. It also contains a 3.3V voltage regulator, rated for 500mA which we could rely o</w:t>
      </w:r>
      <w:ins w:id="354" w:author="Ashwin Ahuja" w:date="2015-10-31T12:37:00Z">
        <w:r>
          <w:t>n</w:t>
        </w:r>
      </w:ins>
      <w:del w:id="355" w:author="Ashwin Ahuja" w:date="2015-10-31T12:37:00Z">
        <w:r w:rsidR="00893EEF" w:rsidDel="00A16669">
          <w:delText>ff</w:delText>
        </w:r>
      </w:del>
      <w:r w:rsidR="00893EEF">
        <w:t>. For many of the components, we chose to work off many of the choices made by Team Impulse, of whom a couple of members (including their Team Leader (and Head of Software and Electronics) – William Eustace) we had inherited</w:t>
      </w:r>
      <w:del w:id="356" w:author="Ashwin Ahuja" w:date="2015-10-31T12:39:00Z">
        <w:r w:rsidR="00893EEF" w:rsidDel="00A16669">
          <w:delText xml:space="preserve">. </w:delText>
        </w:r>
      </w:del>
      <w:ins w:id="357" w:author="Ashwin Ahuja" w:date="2015-10-31T12:39:00Z">
        <w:r>
          <w:t xml:space="preserve">. </w:t>
        </w:r>
      </w:ins>
      <w:r w:rsidR="00893EEF">
        <w:t xml:space="preserve">Thus we immediately chose to use the </w:t>
      </w:r>
      <w:r w:rsidR="00893EEF" w:rsidRPr="005A4B9F">
        <w:rPr>
          <w:b/>
        </w:rPr>
        <w:t>MS5637</w:t>
      </w:r>
      <w:r w:rsidR="00A4548E">
        <w:rPr>
          <w:rStyle w:val="FootnoteReference"/>
          <w:b/>
        </w:rPr>
        <w:footnoteReference w:id="10"/>
      </w:r>
      <w:r w:rsidR="00893EEF">
        <w:t xml:space="preserve"> and </w:t>
      </w:r>
      <w:r w:rsidR="00893EEF" w:rsidRPr="005A4B9F">
        <w:rPr>
          <w:b/>
        </w:rPr>
        <w:t>HYT271</w:t>
      </w:r>
      <w:r w:rsidR="00A4548E">
        <w:rPr>
          <w:rStyle w:val="FootnoteReference"/>
          <w:b/>
        </w:rPr>
        <w:footnoteReference w:id="11"/>
      </w:r>
      <w:r w:rsidR="00893EEF">
        <w:t xml:space="preserve">, the pressure sensor and relative humidity sensor that they had used, since they had been </w:t>
      </w:r>
      <w:del w:id="358" w:author="Ashwin Ahuja" w:date="2015-10-31T12:38:00Z">
        <w:r w:rsidR="00893EEF" w:rsidDel="00A16669">
          <w:delText>used very effectively</w:delText>
        </w:r>
      </w:del>
      <w:ins w:id="359" w:author="Ashwin Ahuja" w:date="2015-10-31T12:38:00Z">
        <w:r>
          <w:t>very effective</w:t>
        </w:r>
      </w:ins>
      <w:r w:rsidR="00893EEF">
        <w:t>. Though we had considered using the BME280, a Bosch sensor which included temperature, pressure and humidity sensing</w:t>
      </w:r>
      <w:ins w:id="360" w:author="Ashwin Ahuja" w:date="2015-10-31T12:38:00Z">
        <w:r>
          <w:t xml:space="preserve"> in one chip</w:t>
        </w:r>
      </w:ins>
      <w:r w:rsidR="00893EEF">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w:t>
      </w:r>
      <w:r w:rsidR="00893EEF">
        <w:lastRenderedPageBreak/>
        <w:t xml:space="preserve">also chose to use the </w:t>
      </w:r>
      <w:r w:rsidR="00893EEF" w:rsidRPr="00AA1AC2">
        <w:rPr>
          <w:b/>
        </w:rPr>
        <w:t>Hope RF98W</w:t>
      </w:r>
      <w:r w:rsidR="00A4548E">
        <w:rPr>
          <w:rStyle w:val="FootnoteReference"/>
          <w:b/>
        </w:rPr>
        <w:footnoteReference w:id="12"/>
      </w:r>
      <w:r w:rsidR="00893EEF">
        <w:t xml:space="preserve">, since by using Spread Spectrum Technology, the </w:t>
      </w:r>
      <w:ins w:id="361" w:author="Ashwin Ahuja" w:date="2015-10-31T12:41:00Z">
        <w:r w:rsidR="007023B8">
          <w:t>module</w:t>
        </w:r>
      </w:ins>
      <w:del w:id="362" w:author="Ashwin Ahuja" w:date="2015-10-31T12:41:00Z">
        <w:r w:rsidR="00893EEF" w:rsidDel="007023B8">
          <w:delText>sensor</w:delText>
        </w:r>
      </w:del>
      <w:r w:rsidR="00893EEF">
        <w:t xml:space="preserve"> is able to more accurately send all the information, </w:t>
      </w:r>
      <w:del w:id="363" w:author="Ashwin Ahuja" w:date="2015-10-31T12:41:00Z">
        <w:r w:rsidR="00893EEF" w:rsidDel="007023B8">
          <w:delText xml:space="preserve">as well </w:delText>
        </w:r>
      </w:del>
      <w:r w:rsidR="00893EEF">
        <w:t>over a longer distance. In fact, even without the use of a Yagi, the sensor has</w:t>
      </w:r>
      <w:ins w:id="364" w:author="Ashwin Ahuja" w:date="2015-10-31T12:42:00Z">
        <w:r w:rsidR="007023B8">
          <w:t xml:space="preserve"> been</w:t>
        </w:r>
      </w:ins>
      <w:r w:rsidR="00893EEF">
        <w:t xml:space="preserve"> found to be able to send data with little error over 3km, a larger distance than we would ever encounter over CanSat. Additionally, the RF98W can be used to perform cyclic redundancy checks, ensuring the amount of data received is equal to the amount expect</w:t>
      </w:r>
      <w:ins w:id="365" w:author="Ashwin Ahuja" w:date="2015-10-31T12:42:00Z">
        <w:r w:rsidR="007023B8">
          <w:t>ed</w:t>
        </w:r>
      </w:ins>
      <w:r w:rsidR="00893EEF">
        <w:t xml:space="preserve">, which would allow us to ensure that errors in receipt of data can be ignored.  Finally, we will be using the </w:t>
      </w:r>
      <w:r w:rsidR="00893EEF" w:rsidRPr="00AA1AC2">
        <w:rPr>
          <w:b/>
        </w:rPr>
        <w:t>DRV8833-PWR</w:t>
      </w:r>
      <w:r w:rsidR="00A4548E">
        <w:rPr>
          <w:rStyle w:val="FootnoteReference"/>
          <w:b/>
        </w:rPr>
        <w:footnoteReference w:id="13"/>
      </w:r>
      <w:r w:rsidR="00893EEF">
        <w:t xml:space="preserve"> as a Motor Driver for the motor that opens the arms, since it was found to be simple and effective by Team Impulse. Though the even more simple L2D93D was being considered, it was discovered that we do not have the space on the PCB for this chip.</w:t>
      </w:r>
    </w:p>
    <w:p w14:paraId="1EF92EA2" w14:textId="77777777" w:rsidR="00893EEF" w:rsidRDefault="00893EEF" w:rsidP="00893EEF">
      <w:pPr>
        <w:jc w:val="both"/>
      </w:pPr>
    </w:p>
    <w:p w14:paraId="587ECA8D" w14:textId="080481BD"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4"/>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5"/>
      </w:r>
      <w:r>
        <w:t xml:space="preserve"> produced by Sparkfun, to help use the module, which has proprietary connectors, and makes use of 1.8V logic. Finally, we are going to use the </w:t>
      </w:r>
      <w:r w:rsidRPr="00DC48B4">
        <w:rPr>
          <w:b/>
        </w:rPr>
        <w:t>Sparkfun 9DOF Breakout</w:t>
      </w:r>
      <w:r w:rsidR="00A4548E">
        <w:rPr>
          <w:rStyle w:val="FootnoteReference"/>
          <w:b/>
        </w:rPr>
        <w:footnoteReference w:id="16"/>
      </w:r>
      <w:r>
        <w:t>, as an IMU, containing a 3-axis accelerometer, 3-axis gyro and 3-axis magnetometer. This is because it is very small, very accurate, and is well supported by Sparkfun, with them having produced a very good Arduino library for the device.</w:t>
      </w:r>
    </w:p>
    <w:p w14:paraId="132D6AED" w14:textId="77777777" w:rsidR="00893EEF" w:rsidRDefault="00893EEF" w:rsidP="00893EEF">
      <w:pPr>
        <w:pStyle w:val="Heading3"/>
      </w:pPr>
      <w:bookmarkStart w:id="366" w:name="_Toc434061472"/>
      <w:r>
        <w:t>PCBs</w:t>
      </w:r>
      <w:bookmarkEnd w:id="366"/>
    </w:p>
    <w:p w14:paraId="506BC88F" w14:textId="77777777" w:rsidR="00893EEF" w:rsidRDefault="00893EEF" w:rsidP="00893EEF">
      <w:pPr>
        <w:jc w:val="both"/>
      </w:pPr>
      <w:r>
        <w:t xml:space="preserve">The main sensor system PCB is shown below: </w:t>
      </w:r>
    </w:p>
    <w:p w14:paraId="51F9F435" w14:textId="77777777" w:rsidR="00893EEF" w:rsidRDefault="00893EEF" w:rsidP="00893EEF">
      <w:pPr>
        <w:jc w:val="both"/>
        <w:rPr>
          <w:i/>
        </w:rPr>
      </w:pPr>
      <w:r>
        <w:rPr>
          <w:i/>
        </w:rPr>
        <w:t>It was designed in RS / Allied DesignSpark PCB 6</w:t>
      </w:r>
      <w:r w:rsidR="00A4548E">
        <w:rPr>
          <w:rStyle w:val="FootnoteReference"/>
          <w:i/>
        </w:rPr>
        <w:footnoteReference w:id="17"/>
      </w:r>
      <w:r>
        <w:rPr>
          <w:i/>
        </w:rPr>
        <w:t>. All PCB files are available on the GitHub repository</w:t>
      </w:r>
      <w:r w:rsidR="00A4548E">
        <w:rPr>
          <w:rStyle w:val="FootnoteReference"/>
          <w:i/>
        </w:rPr>
        <w:footnoteReference w:id="18"/>
      </w:r>
      <w:r>
        <w:rPr>
          <w:i/>
        </w:rPr>
        <w:t>, under the Electronics Design section.</w:t>
      </w:r>
    </w:p>
    <w:p w14:paraId="7D1A826C" w14:textId="77777777" w:rsidR="00893EEF" w:rsidRDefault="00893EEF" w:rsidP="007023B8">
      <w:pPr>
        <w:jc w:val="center"/>
        <w:pPrChange w:id="367" w:author="Ashwin Ahuja" w:date="2015-10-31T12:44:00Z">
          <w:pPr>
            <w:jc w:val="both"/>
          </w:pPr>
        </w:pPrChange>
      </w:pPr>
      <w:r>
        <w:rPr>
          <w:noProof/>
          <w:lang w:eastAsia="en-GB"/>
        </w:rPr>
        <w:lastRenderedPageBreak/>
        <w:drawing>
          <wp:inline distT="0" distB="0" distL="0" distR="0" wp14:anchorId="15E20FF8" wp14:editId="556BE658">
            <wp:extent cx="6309663" cy="4105275"/>
            <wp:effectExtent l="0" t="0" r="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9556" cy="4150750"/>
                    </a:xfrm>
                    <a:prstGeom prst="rect">
                      <a:avLst/>
                    </a:prstGeom>
                    <a:noFill/>
                    <a:ln>
                      <a:noFill/>
                    </a:ln>
                  </pic:spPr>
                </pic:pic>
              </a:graphicData>
            </a:graphic>
          </wp:inline>
        </w:drawing>
      </w:r>
    </w:p>
    <w:p w14:paraId="7D0A5C05" w14:textId="70178C5F" w:rsidR="00A4548E" w:rsidRPr="00A4548E" w:rsidRDefault="00320C62" w:rsidP="007023B8">
      <w:pPr>
        <w:jc w:val="center"/>
        <w:rPr>
          <w:i/>
        </w:rPr>
        <w:pPrChange w:id="368" w:author="Ashwin Ahuja" w:date="2015-10-31T12:44:00Z">
          <w:pPr>
            <w:jc w:val="both"/>
          </w:pPr>
        </w:pPrChange>
      </w:pPr>
      <w:r>
        <w:rPr>
          <w:i/>
        </w:rPr>
        <w:t>Figure 30</w:t>
      </w:r>
      <w:r w:rsidR="00A4548E">
        <w:rPr>
          <w:i/>
        </w:rPr>
        <w:t>: The design for the main sensor PCB</w:t>
      </w:r>
    </w:p>
    <w:p w14:paraId="11793683" w14:textId="77777777" w:rsidR="00A4548E" w:rsidRDefault="00A4548E" w:rsidP="00893EEF">
      <w:pPr>
        <w:jc w:val="both"/>
      </w:pPr>
    </w:p>
    <w:p w14:paraId="722CFB74" w14:textId="4B4A30E5" w:rsidR="00893EEF" w:rsidRDefault="00893EEF" w:rsidP="00893EEF">
      <w:pPr>
        <w:jc w:val="both"/>
      </w:pPr>
      <w:r>
        <w:t xml:space="preserve">The board shows how the Teensy 3.2 is mounted on the top layer of the board, using Surface Mount Soldering. This was done so that we may conserve space, and could be achieved by ensuring that some insulation is placed between the board and the Teensy, and then soldering </w:t>
      </w:r>
      <w:del w:id="369" w:author="Ashwin Ahuja" w:date="2015-10-31T12:46:00Z">
        <w:r w:rsidDel="007023B8">
          <w:delText xml:space="preserve">of </w:delText>
        </w:r>
      </w:del>
      <w:r>
        <w:t xml:space="preserve">the pads of the Teensy directly to the pads on the board. Also on the top layer is the MS5637 – a 4 pin QFN package, as well as resistors required for the I2C line. On the bottom side, there is the Hope RF98W, </w:t>
      </w:r>
      <w:ins w:id="370" w:author="Ashwin Ahuja" w:date="2015-10-31T12:46:00Z">
        <w:r w:rsidR="007023B8">
          <w:t xml:space="preserve">a </w:t>
        </w:r>
      </w:ins>
      <w:r>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ins w:id="371" w:author="Ashwin Ahuja" w:date="2015-10-31T12:47:00Z">
        <w:r w:rsidR="007023B8">
          <w:t xml:space="preserve">breakout </w:t>
        </w:r>
      </w:ins>
      <w:r>
        <w:t xml:space="preserve">and GPS evaluation board will be on the same layer, attached with short wires. The GP-2106 module, however has to be at the very top of the </w:t>
      </w:r>
      <w:ins w:id="372" w:author="Ashwin Ahuja" w:date="2015-10-31T12:47:00Z">
        <w:r w:rsidR="007023B8">
          <w:t>Can</w:t>
        </w:r>
      </w:ins>
      <w:del w:id="373" w:author="Ashwin Ahuja" w:date="2015-10-31T12:47:00Z">
        <w:r w:rsidDel="007023B8">
          <w:delText>device</w:delText>
        </w:r>
      </w:del>
      <w:r>
        <w:t>, to ensure that it can get a fix, and find the Can’s position.</w:t>
      </w:r>
    </w:p>
    <w:p w14:paraId="42B7965D" w14:textId="77777777" w:rsidR="00893EEF" w:rsidRDefault="00893EEF" w:rsidP="00893EEF">
      <w:pPr>
        <w:pStyle w:val="Heading2"/>
      </w:pPr>
      <w:bookmarkStart w:id="374" w:name="_Toc434061473"/>
      <w:r>
        <w:t>Camera System</w:t>
      </w:r>
      <w:bookmarkEnd w:id="374"/>
    </w:p>
    <w:p w14:paraId="18104621" w14:textId="62FA5E74"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19"/>
      </w:r>
      <w:r>
        <w:t xml:space="preserve"> combined with the </w:t>
      </w:r>
      <w:r w:rsidRPr="00392AEC">
        <w:rPr>
          <w:b/>
        </w:rPr>
        <w:t>HobbyKing FPV Transmitter</w:t>
      </w:r>
      <w:r w:rsidR="00392AEC">
        <w:rPr>
          <w:rStyle w:val="FootnoteReference"/>
          <w:b/>
        </w:rPr>
        <w:footnoteReference w:id="20"/>
      </w:r>
      <w:r>
        <w:t xml:space="preserve">. Though we had considered using an Intel Edison and </w:t>
      </w:r>
      <w:r w:rsidR="00840A50">
        <w:t>Wi-Fi</w:t>
      </w:r>
      <w:r>
        <w:t xml:space="preserve"> transmission with a NTSC webcam, it transpired that it would take up more space, as well as being a </w:t>
      </w:r>
      <w:del w:id="375" w:author="Ashwin Ahuja" w:date="2015-10-31T12:48:00Z">
        <w:r w:rsidDel="007023B8">
          <w:delText>higher</w:delText>
        </w:r>
      </w:del>
      <w:ins w:id="376" w:author="Ashwin Ahuja" w:date="2015-10-31T12:48:00Z">
        <w:r w:rsidR="007023B8">
          <w:t>lower</w:t>
        </w:r>
      </w:ins>
      <w:r>
        <w:t xml:space="preserve"> quality. Thus, we had the choice of 5.8GHz or 2.4GHz FPV. Though there were some problems regarding legality of using certain powers of 5.8GHz transmission, through more research, it is clear that one can use </w:t>
      </w:r>
      <w:r>
        <w:lastRenderedPageBreak/>
        <w:t>devices with a transmit power of under 25mW without the necessity of an Amateur Radio License</w:t>
      </w:r>
      <w:r w:rsidR="00392AEC">
        <w:rPr>
          <w:rStyle w:val="FootnoteReference"/>
        </w:rPr>
        <w:footnoteReference w:id="21"/>
      </w:r>
      <w:r>
        <w:t>. Though this severely limits the quality of image we can use, it is still superior to the quality</w:t>
      </w:r>
      <w:del w:id="377" w:author="Ashwin Ahuja" w:date="2015-10-31T12:48:00Z">
        <w:r w:rsidDel="007023B8">
          <w:delText xml:space="preserve"> of products</w:delText>
        </w:r>
      </w:del>
      <w:r>
        <w:t xml:space="preserve"> one receives when 2.4GHz is used. Additionally, there are similar issues regarding the maximum transmission power of 2.4GHz. Finally, we have also chosen to include an OSD (On screen display) </w:t>
      </w:r>
      <w:del w:id="378" w:author="Ashwin Ahuja" w:date="2015-10-31T12:49:00Z">
        <w:r w:rsidDel="007023B8">
          <w:delText>of</w:delText>
        </w:r>
      </w:del>
      <w:ins w:id="379" w:author="Ashwin Ahuja" w:date="2015-10-31T12:49:00Z">
        <w:r w:rsidR="007023B8">
          <w:t>to show</w:t>
        </w:r>
      </w:ins>
      <w:r>
        <w:t xml:space="preserve"> the battery stats of the quadcopter, so the pilot would know when the quadcopter is about to run out of battery. Though we have tentatively ordered one from HobbyKing (in fact the </w:t>
      </w:r>
      <w:r w:rsidRPr="00392AEC">
        <w:rPr>
          <w:b/>
        </w:rPr>
        <w:t>HobbyKing OSD</w:t>
      </w:r>
      <w:r w:rsidR="00392AEC">
        <w:rPr>
          <w:rStyle w:val="FootnoteReference"/>
          <w:b/>
        </w:rPr>
        <w:footnoteReference w:id="22"/>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77777777" w:rsidR="00893EEF" w:rsidRDefault="00893EEF" w:rsidP="00893EEF">
      <w:pPr>
        <w:pStyle w:val="Heading2"/>
      </w:pPr>
      <w:bookmarkStart w:id="380" w:name="_Toc434061474"/>
      <w:r>
        <w:t>Communications</w:t>
      </w:r>
      <w:bookmarkEnd w:id="380"/>
    </w:p>
    <w:p w14:paraId="4D5D5DAB" w14:textId="1DC60C63" w:rsidR="00893EEF" w:rsidRDefault="00893EEF" w:rsidP="001749D9">
      <w:pPr>
        <w:jc w:val="both"/>
      </w:pPr>
      <w:r>
        <w:t>Given the large amounts of data required, a number of different data transmission methods are being used to stream data to and from the Can. As most RC systems work o</w:t>
      </w:r>
      <w:ins w:id="381" w:author="Ashwin Ahuja" w:date="2015-10-31T12:50:00Z">
        <w:r w:rsidR="007023B8">
          <w:t>f</w:t>
        </w:r>
      </w:ins>
      <w:r>
        <w:t xml:space="preserve">f 2.4GHz, we are following this trend, as this allows to exploit the large number of small TX and RX units specifically built for RC helicopters and indeed quadcopters. Additionally, the use of this transmission method links up well with the </w:t>
      </w:r>
      <w:r w:rsidRPr="00392AEC">
        <w:rPr>
          <w:b/>
        </w:rPr>
        <w:t>HobbyKing Control Board</w:t>
      </w:r>
      <w:r w:rsidR="00392AEC">
        <w:rPr>
          <w:rStyle w:val="FootnoteReference"/>
          <w:b/>
        </w:rPr>
        <w:footnoteReference w:id="23"/>
      </w:r>
      <w:r>
        <w:t xml:space="preserve">, without much work, thus allowing us to simplify the process required to get the flight system working manually, thus allowing more time to produce autonomous movement. </w:t>
      </w:r>
    </w:p>
    <w:p w14:paraId="11DF54F2" w14:textId="6321C82B" w:rsidR="00893EEF" w:rsidRDefault="00893EEF" w:rsidP="001749D9">
      <w:pPr>
        <w:jc w:val="both"/>
      </w:pPr>
      <w: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ins w:id="382" w:author="Ashwin Ahuja" w:date="2015-10-31T12:51:00Z">
        <w:r w:rsidR="00E21B77">
          <w:t>, especially given that we will always have line-of-sight with the Can.</w:t>
        </w:r>
      </w:ins>
      <w:del w:id="383" w:author="Ashwin Ahuja" w:date="2015-10-31T12:51:00Z">
        <w:r w:rsidDel="00E21B77">
          <w:delText xml:space="preserve">. </w:delText>
        </w:r>
      </w:del>
    </w:p>
    <w:p w14:paraId="3FCA8A00" w14:textId="2B1EC259" w:rsidR="00893EEF" w:rsidRDefault="00893EEF" w:rsidP="001749D9">
      <w:pPr>
        <w:jc w:val="both"/>
      </w:pPr>
      <w:r>
        <w:t>Finally, for the sensor system, we are going with the tried-and-tested 434 MHz RF transmission frequency, given the high penetrating power and thus large distance</w:t>
      </w:r>
      <w:ins w:id="384" w:author="Ashwin Ahuja" w:date="2015-10-31T12:52:00Z">
        <w:r w:rsidR="00E21B77">
          <w:t>s</w:t>
        </w:r>
      </w:ins>
      <w:r>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Pr>
          <w:rStyle w:val="FootnoteReference"/>
        </w:rPr>
        <w:footnoteReference w:id="24"/>
      </w:r>
      <w:r>
        <w:t xml:space="preserve">, a safe </w:t>
      </w:r>
      <w:r w:rsidR="00840A50">
        <w:t>bandwidth</w:t>
      </w:r>
      <w:r>
        <w:t xml:space="preserve"> would be around 10</w:t>
      </w:r>
      <w:ins w:id="385" w:author="Ashwin Ahuja" w:date="2015-10-31T12:53:00Z">
        <w:r w:rsidR="00E21B77">
          <w:t>k</w:t>
        </w:r>
      </w:ins>
      <w:del w:id="386" w:author="Ashwin Ahuja" w:date="2015-10-31T12:53:00Z">
        <w:r w:rsidDel="00E21B77">
          <w:delText>M</w:delText>
        </w:r>
      </w:del>
      <w:r>
        <w:t>Hz, thus the nearest setting, 7.8kHz will be used. Making use of the LoRa Modem Calculator Tool made by SemTech</w:t>
      </w:r>
      <w:r w:rsidR="00392AEC">
        <w:rPr>
          <w:rStyle w:val="FootnoteReference"/>
        </w:rPr>
        <w:footnoteReference w:id="25"/>
      </w:r>
      <w:r>
        <w:t>, this will allow a data rate of 417 bps, assuming the lowest possible Spreading Factor (6), with a link budget of 150 dB and a resistor sensitivity of -130 DBm.</w:t>
      </w:r>
    </w:p>
    <w:p w14:paraId="581D03C8" w14:textId="77777777" w:rsidR="00893EEF" w:rsidRDefault="00893EEF" w:rsidP="00893EEF"/>
    <w:p w14:paraId="6C26EB11" w14:textId="77777777" w:rsidR="00893EEF" w:rsidRDefault="00392AEC" w:rsidP="003C0B83">
      <w:pPr>
        <w:jc w:val="center"/>
        <w:pPrChange w:id="387" w:author="Ashwin Ahuja" w:date="2015-10-31T13:24:00Z">
          <w:pPr/>
        </w:pPrChange>
      </w:pPr>
      <w:r>
        <w:rPr>
          <w:noProof/>
          <w:lang w:eastAsia="en-GB"/>
        </w:rPr>
        <w:lastRenderedPageBreak/>
        <w:drawing>
          <wp:inline distT="0" distB="0" distL="0" distR="0" wp14:anchorId="72C9CFEF" wp14:editId="6FE8BAF2">
            <wp:extent cx="6050280" cy="340321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esentation1.jpg"/>
                    <pic:cNvPicPr/>
                  </pic:nvPicPr>
                  <pic:blipFill>
                    <a:blip r:embed="rId55">
                      <a:extLst>
                        <a:ext uri="{28A0092B-C50C-407E-A947-70E740481C1C}">
                          <a14:useLocalDpi xmlns:a14="http://schemas.microsoft.com/office/drawing/2010/main" val="0"/>
                        </a:ext>
                      </a:extLst>
                    </a:blip>
                    <a:stretch>
                      <a:fillRect/>
                    </a:stretch>
                  </pic:blipFill>
                  <pic:spPr>
                    <a:xfrm>
                      <a:off x="0" y="0"/>
                      <a:ext cx="6073882" cy="3416488"/>
                    </a:xfrm>
                    <a:prstGeom prst="rect">
                      <a:avLst/>
                    </a:prstGeom>
                  </pic:spPr>
                </pic:pic>
              </a:graphicData>
            </a:graphic>
          </wp:inline>
        </w:drawing>
      </w:r>
    </w:p>
    <w:p w14:paraId="2C14DC18" w14:textId="36937CC9" w:rsidR="00392AEC" w:rsidRPr="00392AEC" w:rsidRDefault="00392AEC" w:rsidP="003C0B83">
      <w:pPr>
        <w:jc w:val="center"/>
        <w:rPr>
          <w:i/>
        </w:rPr>
        <w:pPrChange w:id="388" w:author="Ashwin Ahuja" w:date="2015-10-31T13:24:00Z">
          <w:pPr/>
        </w:pPrChange>
      </w:pPr>
      <w:r>
        <w:rPr>
          <w:i/>
        </w:rPr>
        <w:t xml:space="preserve">Figure </w:t>
      </w:r>
      <w:r w:rsidR="00320C62">
        <w:rPr>
          <w:i/>
        </w:rPr>
        <w:t>31</w:t>
      </w:r>
      <w:r>
        <w:rPr>
          <w:i/>
        </w:rPr>
        <w:t>: Diagram of system wiring (made using Microsoft Powerpoint</w:t>
      </w:r>
      <w:r>
        <w:rPr>
          <w:rStyle w:val="FootnoteReference"/>
          <w:i/>
        </w:rPr>
        <w:footnoteReference w:id="26"/>
      </w:r>
      <w:r>
        <w:rPr>
          <w:i/>
        </w:rPr>
        <w:t>)</w:t>
      </w:r>
    </w:p>
    <w:p w14:paraId="374C545E" w14:textId="689C2394" w:rsidR="00893EEF" w:rsidDel="00E21B77" w:rsidRDefault="00E21B77" w:rsidP="003C0B83">
      <w:pPr>
        <w:jc w:val="center"/>
        <w:rPr>
          <w:del w:id="389" w:author="Ashwin Ahuja" w:date="2015-10-31T12:54:00Z"/>
        </w:rPr>
        <w:pPrChange w:id="390" w:author="Ashwin Ahuja" w:date="2015-10-31T13:24:00Z">
          <w:pPr/>
        </w:pPrChange>
      </w:pPr>
      <w:moveToRangeStart w:id="391" w:author="Ashwin Ahuja" w:date="2015-10-31T12:54:00Z" w:name="move434059387"/>
      <w:moveTo w:id="392" w:author="Ashwin Ahuja" w:date="2015-10-31T12:54:00Z">
        <w:r>
          <w:rPr>
            <w:noProof/>
            <w:lang w:eastAsia="en-GB"/>
          </w:rPr>
          <w:drawing>
            <wp:inline distT="0" distB="0" distL="0" distR="0" wp14:anchorId="490DE09F" wp14:editId="346F1744">
              <wp:extent cx="5448300" cy="393556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3.PNG"/>
                      <pic:cNvPicPr/>
                    </pic:nvPicPr>
                    <pic:blipFill>
                      <a:blip r:embed="rId56">
                        <a:extLst>
                          <a:ext uri="{28A0092B-C50C-407E-A947-70E740481C1C}">
                            <a14:useLocalDpi xmlns:a14="http://schemas.microsoft.com/office/drawing/2010/main" val="0"/>
                          </a:ext>
                        </a:extLst>
                      </a:blip>
                      <a:stretch>
                        <a:fillRect/>
                      </a:stretch>
                    </pic:blipFill>
                    <pic:spPr>
                      <a:xfrm>
                        <a:off x="0" y="0"/>
                        <a:ext cx="5455414" cy="3940706"/>
                      </a:xfrm>
                      <a:prstGeom prst="rect">
                        <a:avLst/>
                      </a:prstGeom>
                    </pic:spPr>
                  </pic:pic>
                </a:graphicData>
              </a:graphic>
            </wp:inline>
          </w:drawing>
        </w:r>
      </w:moveTo>
      <w:moveToRangeEnd w:id="391"/>
    </w:p>
    <w:p w14:paraId="064D7737" w14:textId="77777777" w:rsidR="00893EEF" w:rsidDel="00E21B77" w:rsidRDefault="00893EEF" w:rsidP="003C0B83">
      <w:pPr>
        <w:jc w:val="center"/>
        <w:rPr>
          <w:del w:id="393" w:author="Ashwin Ahuja" w:date="2015-10-31T12:54:00Z"/>
        </w:rPr>
        <w:pPrChange w:id="394" w:author="Ashwin Ahuja" w:date="2015-10-31T13:24:00Z">
          <w:pPr/>
        </w:pPrChange>
      </w:pPr>
    </w:p>
    <w:p w14:paraId="64E31D05" w14:textId="09A82C5C" w:rsidR="00893EEF" w:rsidRDefault="00392AEC" w:rsidP="003C0B83">
      <w:pPr>
        <w:jc w:val="center"/>
        <w:pPrChange w:id="395" w:author="Ashwin Ahuja" w:date="2015-10-31T13:24:00Z">
          <w:pPr/>
        </w:pPrChange>
      </w:pPr>
      <w:moveFromRangeStart w:id="396" w:author="Ashwin Ahuja" w:date="2015-10-31T12:54:00Z" w:name="move434059387"/>
      <w:moveFrom w:id="397" w:author="Ashwin Ahuja" w:date="2015-10-31T12:54:00Z">
        <w:r w:rsidDel="00E21B77">
          <w:rPr>
            <w:noProof/>
            <w:lang w:eastAsia="en-GB"/>
          </w:rPr>
          <w:drawing>
            <wp:inline distT="0" distB="0" distL="0" distR="0" wp14:anchorId="4A3310FF" wp14:editId="4E58D704">
              <wp:extent cx="5448300" cy="393556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3.PNG"/>
                      <pic:cNvPicPr/>
                    </pic:nvPicPr>
                    <pic:blipFill>
                      <a:blip r:embed="rId56">
                        <a:extLst>
                          <a:ext uri="{28A0092B-C50C-407E-A947-70E740481C1C}">
                            <a14:useLocalDpi xmlns:a14="http://schemas.microsoft.com/office/drawing/2010/main" val="0"/>
                          </a:ext>
                        </a:extLst>
                      </a:blip>
                      <a:stretch>
                        <a:fillRect/>
                      </a:stretch>
                    </pic:blipFill>
                    <pic:spPr>
                      <a:xfrm>
                        <a:off x="0" y="0"/>
                        <a:ext cx="5455414" cy="3940706"/>
                      </a:xfrm>
                      <a:prstGeom prst="rect">
                        <a:avLst/>
                      </a:prstGeom>
                    </pic:spPr>
                  </pic:pic>
                </a:graphicData>
              </a:graphic>
            </wp:inline>
          </w:drawing>
        </w:r>
      </w:moveFrom>
      <w:moveFromRangeEnd w:id="396"/>
    </w:p>
    <w:p w14:paraId="77DD30D0" w14:textId="7F6A662B" w:rsidR="00392AEC" w:rsidRPr="00392AEC" w:rsidRDefault="00392AEC" w:rsidP="003C0B83">
      <w:pPr>
        <w:jc w:val="center"/>
        <w:rPr>
          <w:i/>
        </w:rPr>
        <w:pPrChange w:id="398" w:author="Ashwin Ahuja" w:date="2015-10-31T13:24:00Z">
          <w:pPr/>
        </w:pPrChange>
      </w:pPr>
      <w:r>
        <w:rPr>
          <w:i/>
        </w:rPr>
        <w:t xml:space="preserve">Figure </w:t>
      </w:r>
      <w:r w:rsidR="00320C62">
        <w:rPr>
          <w:i/>
        </w:rPr>
        <w:t>32</w:t>
      </w:r>
      <w:r>
        <w:rPr>
          <w:i/>
        </w:rPr>
        <w:t xml:space="preserve">: Calculations for Hope RF98W, made using the </w:t>
      </w:r>
      <w:r w:rsidR="00840A50">
        <w:rPr>
          <w:i/>
        </w:rPr>
        <w:t>SemTech</w:t>
      </w:r>
      <w:r>
        <w:rPr>
          <w:i/>
        </w:rPr>
        <w:t xml:space="preserve"> LoRa Modem Calculator Tool</w:t>
      </w:r>
    </w:p>
    <w:p w14:paraId="7BA6A042" w14:textId="77777777" w:rsidR="00893EEF" w:rsidRDefault="00893EEF">
      <w:r>
        <w:br w:type="page"/>
      </w:r>
    </w:p>
    <w:p w14:paraId="425EF831" w14:textId="77777777" w:rsidR="00893EEF" w:rsidRDefault="00893EEF" w:rsidP="00893EEF">
      <w:pPr>
        <w:pStyle w:val="Heading1"/>
      </w:pPr>
      <w:bookmarkStart w:id="399" w:name="_Toc434061475"/>
      <w:r w:rsidRPr="00970211">
        <w:lastRenderedPageBreak/>
        <w:t>Software</w:t>
      </w:r>
      <w:bookmarkEnd w:id="399"/>
    </w:p>
    <w:p w14:paraId="50643F26" w14:textId="0897F58E" w:rsidR="00893EEF" w:rsidRPr="00B17CF4" w:rsidRDefault="00893EEF" w:rsidP="00893EEF">
      <w:pPr>
        <w:jc w:val="both"/>
      </w:pPr>
      <w:r>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del w:id="400" w:author="Ashwin Ahuja" w:date="2015-10-31T12:55:00Z">
        <w:r w:rsidDel="00E21B77">
          <w:delText>followed a large part of</w:delText>
        </w:r>
      </w:del>
      <w:ins w:id="401" w:author="Ashwin Ahuja" w:date="2015-10-31T12:55:00Z">
        <w:r w:rsidR="00E21B77">
          <w:t>aided in the</w:t>
        </w:r>
      </w:ins>
      <w:r>
        <w:t xml:space="preserve"> outreach, putting all of our code on GitHub (</w:t>
      </w:r>
      <w:r w:rsidR="006E6879">
        <w:fldChar w:fldCharType="begin"/>
      </w:r>
      <w:r w:rsidR="006E6879">
        <w:instrText xml:space="preserve"> HYPERLINK "http://github.com/cyclonecansat" </w:instrText>
      </w:r>
      <w:r w:rsidR="006E6879">
        <w:fldChar w:fldCharType="separate"/>
      </w:r>
      <w:r w:rsidRPr="006C2282">
        <w:rPr>
          <w:rStyle w:val="Hyperlink"/>
        </w:rPr>
        <w:t>http://github.com/cyclonecansat</w:t>
      </w:r>
      <w:r w:rsidR="006E6879">
        <w:rPr>
          <w:rStyle w:val="Hyperlink"/>
        </w:rPr>
        <w:fldChar w:fldCharType="end"/>
      </w:r>
      <w:r>
        <w:t>) under the MIT license, thus allowing anyone else to use our code if they wanted to. We are also attempting to produce documentation to better explain how everything wor</w:t>
      </w:r>
      <w:ins w:id="402" w:author="Ashwin Ahuja" w:date="2015-10-31T12:56:00Z">
        <w:r w:rsidR="00E21B77">
          <w:t>ks</w:t>
        </w:r>
      </w:ins>
      <w:del w:id="403" w:author="Ashwin Ahuja" w:date="2015-10-31T12:56:00Z">
        <w:r w:rsidDel="00E21B77">
          <w:delText>ked</w:delText>
        </w:r>
      </w:del>
      <w:r>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ins w:id="404" w:author="Ashwin Ahuja" w:date="2015-10-31T12:56:00Z">
        <w:r w:rsidR="00E21B77">
          <w:t>s</w:t>
        </w:r>
      </w:ins>
      <w:r>
        <w:t xml:space="preserve"> auto stabilisation. Additionally, we decided that the autonomous aspect of movement would be achieved by altering the signals sent to the flying system, using a computer to calculate the signals to send to the RX of the </w:t>
      </w:r>
      <w:ins w:id="405" w:author="Ashwin Ahuja" w:date="2015-10-31T12:56:00Z">
        <w:r w:rsidR="00E21B77">
          <w:t>Can</w:t>
        </w:r>
      </w:ins>
      <w:del w:id="406" w:author="Ashwin Ahuja" w:date="2015-10-31T12:56:00Z">
        <w:r w:rsidDel="00E21B77">
          <w:delText>control board</w:delText>
        </w:r>
      </w:del>
      <w:r>
        <w:t>. However, we were still required to write a very complex base station software to allow us to send the correct commands to the Can, so it could monitor the place of the Can at all times and issue commands to move it to a user-defined location.</w:t>
      </w:r>
    </w:p>
    <w:p w14:paraId="30D77C5B" w14:textId="77777777" w:rsidR="00893EEF" w:rsidRPr="00970211" w:rsidRDefault="00893EEF" w:rsidP="00893EEF">
      <w:pPr>
        <w:pStyle w:val="Heading2"/>
      </w:pPr>
      <w:bookmarkStart w:id="407" w:name="_Toc434061476"/>
      <w:r w:rsidRPr="00970211">
        <w:t>Algorithms</w:t>
      </w:r>
      <w:bookmarkEnd w:id="407"/>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561AEF6A" w14:textId="77777777" w:rsidR="00893EEF" w:rsidRPr="00392AEC"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21EDACCE" w:rsidR="00E21B77" w:rsidRPr="00584E45" w:rsidRDefault="00E21B77" w:rsidP="00584E45">
                            <w:pPr>
                              <w:pStyle w:val="Caption"/>
                              <w:rPr>
                                <w:sz w:val="22"/>
                              </w:rPr>
                            </w:pPr>
                            <w:r>
                              <w:rPr>
                                <w:sz w:val="22"/>
                              </w:rPr>
                              <w:t>Figure 33</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21EDACCE" w:rsidR="00E21B77" w:rsidRPr="00584E45" w:rsidRDefault="00E21B77" w:rsidP="00584E45">
                      <w:pPr>
                        <w:pStyle w:val="Caption"/>
                        <w:rPr>
                          <w:sz w:val="22"/>
                        </w:rPr>
                      </w:pPr>
                      <w:r>
                        <w:rPr>
                          <w:sz w:val="22"/>
                        </w:rPr>
                        <w:t>Figure 33</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greater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77777777"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AD89E4B" w:rsidR="00E21B77" w:rsidRPr="00584E45" w:rsidRDefault="00E21B77" w:rsidP="00584E45">
                            <w:pPr>
                              <w:pStyle w:val="Caption"/>
                              <w:rPr>
                                <w:sz w:val="22"/>
                              </w:rPr>
                            </w:pPr>
                            <w:r>
                              <w:rPr>
                                <w:sz w:val="22"/>
                              </w:rPr>
                              <w:t>Figure 34</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AD89E4B" w:rsidR="00E21B77" w:rsidRPr="00584E45" w:rsidRDefault="00E21B77" w:rsidP="00584E45">
                      <w:pPr>
                        <w:pStyle w:val="Caption"/>
                        <w:rPr>
                          <w:sz w:val="22"/>
                        </w:rPr>
                      </w:pPr>
                      <w:r>
                        <w:rPr>
                          <w:sz w:val="22"/>
                        </w:rPr>
                        <w:t>Figure 34</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25AFD8CD" w:rsidR="00893EEF" w:rsidRPr="00392AEC" w:rsidRDefault="003C0B83" w:rsidP="00392AEC">
      <w:pPr>
        <w:jc w:val="both"/>
      </w:pPr>
      <w:r w:rsidRPr="00392AEC">
        <w:rPr>
          <w:noProof/>
          <w:lang w:eastAsia="en-GB"/>
        </w:rPr>
        <w:drawing>
          <wp:anchor distT="0" distB="0" distL="114300" distR="114300" simplePos="0" relativeHeight="251671552" behindDoc="1" locked="0" layoutInCell="1" allowOverlap="1" wp14:anchorId="672259FA" wp14:editId="00926CA3">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584E45">
        <w:rPr>
          <w:noProof/>
          <w:lang w:eastAsia="en-GB"/>
        </w:rPr>
        <mc:AlternateContent>
          <mc:Choice Requires="wps">
            <w:drawing>
              <wp:anchor distT="0" distB="0" distL="114300" distR="114300" simplePos="0" relativeHeight="251677696" behindDoc="1" locked="0" layoutInCell="1" allowOverlap="1" wp14:anchorId="2E83BDF2" wp14:editId="78263432">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67720363" w:rsidR="00E21B77" w:rsidRPr="00584E45" w:rsidRDefault="00E21B77" w:rsidP="00584E45">
                            <w:pPr>
                              <w:pStyle w:val="Caption"/>
                              <w:rPr>
                                <w:sz w:val="22"/>
                              </w:rPr>
                            </w:pPr>
                            <w:r>
                              <w:rPr>
                                <w:sz w:val="22"/>
                              </w:rPr>
                              <w:t>Figure 35</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67720363" w:rsidR="00E21B77" w:rsidRPr="00584E45" w:rsidRDefault="00E21B77" w:rsidP="00584E45">
                      <w:pPr>
                        <w:pStyle w:val="Caption"/>
                        <w:rPr>
                          <w:sz w:val="22"/>
                        </w:rPr>
                      </w:pPr>
                      <w:r>
                        <w:rPr>
                          <w:sz w:val="22"/>
                        </w:rPr>
                        <w:t>Figure 35</w:t>
                      </w:r>
                      <w:r w:rsidRPr="00584E45">
                        <w:rPr>
                          <w:sz w:val="22"/>
                        </w:rPr>
                        <w:t>: Graph to find Agricultural Viability using Barometric Pressure</w:t>
                      </w:r>
                    </w:p>
                  </w:txbxContent>
                </v:textbox>
                <w10:wrap type="tight"/>
              </v:shape>
            </w:pict>
          </mc:Fallback>
        </mc:AlternateContent>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6E6879"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6E6879"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6E6879"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77777777" w:rsidR="00893EEF" w:rsidRDefault="00893EEF" w:rsidP="00893EEF">
      <w:pPr>
        <w:jc w:val="both"/>
      </w:pPr>
    </w:p>
    <w:p w14:paraId="5D6FE256" w14:textId="77777777" w:rsidR="00584E45" w:rsidRPr="00B17CF4" w:rsidRDefault="00584E45" w:rsidP="00893EEF">
      <w:pPr>
        <w:jc w:val="both"/>
      </w:pPr>
      <w:r>
        <w:t>Given the equation, we now hope to continue to research this and test it against existing yield data from online sources. Thus, we hope to make small adjustments to calibrate it and make it more accurate.</w:t>
      </w:r>
    </w:p>
    <w:p w14:paraId="284AE1DF" w14:textId="77777777" w:rsidR="00893EEF" w:rsidRDefault="00893EEF" w:rsidP="00893EEF">
      <w:pPr>
        <w:pStyle w:val="Heading2"/>
      </w:pPr>
      <w:bookmarkStart w:id="408" w:name="_Toc434061477"/>
      <w:r>
        <w:lastRenderedPageBreak/>
        <w:t>Website</w:t>
      </w:r>
      <w:bookmarkEnd w:id="408"/>
    </w:p>
    <w:p w14:paraId="5BC7FFAD" w14:textId="77777777" w:rsidR="00893EEF" w:rsidRPr="00B17CF4" w:rsidRDefault="00893EEF" w:rsidP="00893EEF">
      <w:pPr>
        <w:jc w:val="both"/>
      </w:pPr>
      <w:r>
        <w:t xml:space="preserve">Over the summer, the Software Team has worked hard to design a responsive website, now available at: </w:t>
      </w:r>
      <w:r w:rsidR="006E6879">
        <w:fldChar w:fldCharType="begin"/>
      </w:r>
      <w:r w:rsidR="006E6879">
        <w:instrText xml:space="preserve"> HYPERLINK "http://teamcycl.one" </w:instrText>
      </w:r>
      <w:r w:rsidR="006E6879">
        <w:fldChar w:fldCharType="separate"/>
      </w:r>
      <w:r w:rsidRPr="006C2282">
        <w:rPr>
          <w:rStyle w:val="Hyperlink"/>
        </w:rPr>
        <w:t>http://teamcycl.one</w:t>
      </w:r>
      <w:r w:rsidR="006E6879">
        <w:rPr>
          <w:rStyle w:val="Hyperlink"/>
        </w:rPr>
        <w:fldChar w:fldCharType="end"/>
      </w:r>
      <w:r>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7"/>
      </w:r>
      <w:r>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8"/>
      </w:r>
      <w:r>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29"/>
      </w:r>
      <w:r>
        <w:t>, however, we are having a few problems with the iOS application. Though it has been designed, the app is currently being rejected by Apple as it’s market is too ‘niche’</w:t>
      </w:r>
      <w:r w:rsidR="00392AEC">
        <w:rPr>
          <w:rStyle w:val="FootnoteReference"/>
        </w:rPr>
        <w:footnoteReference w:id="30"/>
      </w:r>
      <w:r>
        <w:t xml:space="preserve">. However, we hope to make the app more general for engineering and especially St Paul’s in order to counter this problem. </w:t>
      </w:r>
    </w:p>
    <w:p w14:paraId="22A87D9F" w14:textId="77777777" w:rsidR="00893EEF" w:rsidRDefault="00893EEF" w:rsidP="00893EEF">
      <w:pPr>
        <w:pStyle w:val="Heading2"/>
      </w:pPr>
      <w:bookmarkStart w:id="409" w:name="_Toc434061478"/>
      <w:r>
        <w:t>Can Code</w:t>
      </w:r>
      <w:bookmarkEnd w:id="409"/>
    </w:p>
    <w:p w14:paraId="34E7F436" w14:textId="54433EAC" w:rsidR="00893EEF" w:rsidRDefault="00893EEF" w:rsidP="00893EEF">
      <w:pPr>
        <w:jc w:val="both"/>
      </w:pPr>
      <w:r>
        <w:t xml:space="preserve">The majority of progress in the can code has been on the libraries that govern how we </w:t>
      </w:r>
      <w:del w:id="410" w:author="Ashwin Ahuja" w:date="2015-10-31T13:08:00Z">
        <w:r w:rsidDel="00843935">
          <w:delText xml:space="preserve">can </w:delText>
        </w:r>
      </w:del>
      <w:r>
        <w:t xml:space="preserve">read </w:t>
      </w:r>
      <w:ins w:id="411" w:author="Ashwin Ahuja" w:date="2015-10-31T13:08:00Z">
        <w:r w:rsidR="00843935">
          <w:t xml:space="preserve">data </w:t>
        </w:r>
      </w:ins>
      <w:r>
        <w:t>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are going to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Pr>
          <w:rStyle w:val="FootnoteReference"/>
        </w:rPr>
        <w:footnoteReference w:id="31"/>
      </w:r>
      <w:r>
        <w:t xml:space="preserve"> (an open source GPS library) to parse the NMEA statements that the breakout produces. This library is very well acknowledged and the team has lots of experience having used it in the past (though with other GPS units). Additionally, we are also planning to produce a communications library, to simplify the use of the Hope RF98W in the actual program. However, for this, we are working off the base of the Team Impulse Library, which was produced by William as part of last year’s competition (under the MIT licence), which makes the job much simpler. However, it still must be adapted in order for it to work most efficiently for us. To date, much of the MS5637 library has been written, but much work must still occur. </w:t>
      </w:r>
    </w:p>
    <w:p w14:paraId="60C4920E" w14:textId="54644CDE" w:rsidR="00893EEF" w:rsidRDefault="00893EEF" w:rsidP="00893EEF">
      <w:pPr>
        <w:jc w:val="both"/>
      </w:pPr>
      <w:r>
        <w:lastRenderedPageBreak/>
        <w:t>Additionally, a basic plan, illustrated by the flowchart below, for the main loop (since we are using Arduino, a language which has a cyclic program structure), where the data is</w:t>
      </w:r>
      <w:r w:rsidR="008A6315">
        <w:t xml:space="preserve"> collected and then transmitted</w:t>
      </w:r>
      <w:ins w:id="412" w:author="Ashwin Ahuja" w:date="2015-10-31T13:11:00Z">
        <w:r w:rsidR="00843935">
          <w:t>, has been created</w:t>
        </w:r>
      </w:ins>
      <w:r w:rsidR="008A6315">
        <w:t>.</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E21B77" w:rsidRDefault="00E21B77"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E21B77" w:rsidRDefault="00E21B77"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E21B77" w:rsidRDefault="00E21B77"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E21B77" w:rsidRDefault="00E21B77" w:rsidP="00893EEF">
                      <w:pPr>
                        <w:jc w:val="center"/>
                      </w:pPr>
                      <w:r>
                        <w:t>Void Loop()</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E21B77" w:rsidRDefault="00E21B77"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E21B77" w:rsidRDefault="00E21B77" w:rsidP="00893EEF">
                      <w:pPr>
                        <w:jc w:val="center"/>
                      </w:pPr>
                      <w:r>
                        <w:t>Void Setup()</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038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7B2B8"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E122"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73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05AB"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3BFA"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7777777"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BA069B7">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77777777" w:rsidR="00E21B77" w:rsidRDefault="00E21B77" w:rsidP="00893EEF">
                            <w:pPr>
                              <w:jc w:val="center"/>
                            </w:pPr>
                            <w:r>
                              <w:t>Communications, using RF98W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77777777" w:rsidR="00E21B77" w:rsidRDefault="00E21B77" w:rsidP="00893EEF">
                      <w:pPr>
                        <w:jc w:val="center"/>
                      </w:pPr>
                      <w:r>
                        <w:t>Communications, using RF98W library</w:t>
                      </w:r>
                    </w:p>
                  </w:txbxContent>
                </v:textbox>
              </v:rect>
            </w:pict>
          </mc:Fallback>
        </mc:AlternateContent>
      </w:r>
      <w:r>
        <w:rPr>
          <w:noProof/>
          <w:lang w:eastAsia="en-GB"/>
        </w:rPr>
        <mc:AlternateContent>
          <mc:Choice Requires="wps">
            <w:drawing>
              <wp:anchor distT="0" distB="0" distL="114300" distR="114300" simplePos="0" relativeHeight="251658240" behindDoc="0" locked="0" layoutInCell="1" allowOverlap="1" wp14:anchorId="3DC60818" wp14:editId="74045F2E">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77777777" w:rsidR="00E21B77" w:rsidRDefault="00E21B77" w:rsidP="00893EEF">
                            <w:pPr>
                              <w:jc w:val="center"/>
                            </w:pPr>
                            <w:r>
                              <w:t>Include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77777777" w:rsidR="00E21B77" w:rsidRDefault="00E21B77" w:rsidP="00893EEF">
                      <w:pPr>
                        <w:jc w:val="center"/>
                      </w:pPr>
                      <w:r>
                        <w:t>Include Libraries</w:t>
                      </w: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77777777" w:rsidR="00E21B77" w:rsidRPr="006F2814" w:rsidRDefault="00E21B77" w:rsidP="00893EEF">
                            <w:pPr>
                              <w:jc w:val="center"/>
                              <w:rPr>
                                <w:u w:val="single"/>
                              </w:rPr>
                            </w:pPr>
                            <w:r>
                              <w:t>Initialise Sensors  and motor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77777777" w:rsidR="00E21B77" w:rsidRPr="006F2814" w:rsidRDefault="00E21B77" w:rsidP="00893EEF">
                      <w:pPr>
                        <w:jc w:val="center"/>
                        <w:rPr>
                          <w:u w:val="single"/>
                        </w:rPr>
                      </w:pPr>
                      <w:r>
                        <w:t>Initialise Sensors  and motor (using Sensor library)</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E21B77" w:rsidRDefault="00E21B77"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E21B77" w:rsidRDefault="00E21B77"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1A106E4" w14:textId="28B1B173" w:rsidR="00392AEC" w:rsidRPr="00392AEC" w:rsidRDefault="00392AEC" w:rsidP="003C0B83">
      <w:pPr>
        <w:jc w:val="center"/>
        <w:rPr>
          <w:i/>
        </w:rPr>
        <w:pPrChange w:id="413" w:author="Ashwin Ahuja" w:date="2015-10-31T13:24:00Z">
          <w:pPr>
            <w:jc w:val="both"/>
          </w:pPr>
        </w:pPrChange>
      </w:pPr>
      <w:r>
        <w:rPr>
          <w:i/>
        </w:rPr>
        <w:t xml:space="preserve">Figure </w:t>
      </w:r>
      <w:r w:rsidR="00320C62">
        <w:rPr>
          <w:i/>
        </w:rPr>
        <w:t>36</w:t>
      </w:r>
      <w:r>
        <w:rPr>
          <w:i/>
        </w:rPr>
        <w:t>: Design for Can code (made using Microsoft Powerpoint</w:t>
      </w:r>
      <w:r>
        <w:rPr>
          <w:rStyle w:val="FootnoteReference"/>
          <w:i/>
        </w:rPr>
        <w:footnoteReference w:id="32"/>
      </w:r>
      <w:r>
        <w:rPr>
          <w:i/>
        </w:rPr>
        <w:t>)</w:t>
      </w:r>
    </w:p>
    <w:p w14:paraId="49924C24" w14:textId="77777777" w:rsidR="00893EEF" w:rsidRPr="006F2814" w:rsidRDefault="00893EEF" w:rsidP="00893EEF">
      <w:pPr>
        <w:jc w:val="both"/>
      </w:pPr>
      <w:r>
        <w:t>Though there is a lot of work to do, we believe that with much of the software team freed from electronics duty, this could happen fairly quickly, allowing us to have a working prototype of the completed code by Christmas, the original aim.</w:t>
      </w:r>
    </w:p>
    <w:p w14:paraId="0C7FEFE7" w14:textId="77777777" w:rsidR="00893EEF" w:rsidRDefault="00893EEF" w:rsidP="00893EEF">
      <w:pPr>
        <w:pStyle w:val="Heading2"/>
      </w:pPr>
      <w:bookmarkStart w:id="414" w:name="_Toc434061479"/>
      <w:r>
        <w:t>Base Station</w:t>
      </w:r>
      <w:bookmarkEnd w:id="414"/>
    </w:p>
    <w:p w14:paraId="232316D5" w14:textId="77777777" w:rsidR="00893EEF" w:rsidRDefault="00893EEF" w:rsidP="00893EEF">
      <w:pPr>
        <w:jc w:val="both"/>
      </w:pPr>
      <w:r>
        <w:t>Little work has been completed on the Base Station software, beyond deciding what the base station software entailed. However, we have now decided to write the software in C#, probably using the very popular GTK+ framework</w:t>
      </w:r>
      <w:r w:rsidR="00392AEC">
        <w:rPr>
          <w:rStyle w:val="FootnoteReference"/>
        </w:rPr>
        <w:footnoteReference w:id="33"/>
      </w:r>
      <w:r>
        <w:t>, due to the familiarity of the main coder on the project with this, with in fact, Team Impulse’s Base Station Software having been written using this. However, beyond receiving the data, the base station has many complex objectives.</w:t>
      </w:r>
    </w:p>
    <w:p w14:paraId="142FBFC6" w14:textId="77777777" w:rsidR="00893EEF" w:rsidRDefault="00893EEF" w:rsidP="00893EEF">
      <w:pPr>
        <w:jc w:val="both"/>
      </w:pPr>
      <w:r>
        <w:t>The specification is as follows:</w:t>
      </w:r>
    </w:p>
    <w:p w14:paraId="06DCD2F8" w14:textId="3D7FEE5C" w:rsidR="00893EEF" w:rsidRDefault="00893EEF" w:rsidP="00893EEF">
      <w:pPr>
        <w:pStyle w:val="ListParagraph"/>
        <w:numPr>
          <w:ilvl w:val="0"/>
          <w:numId w:val="1"/>
        </w:numPr>
        <w:jc w:val="both"/>
      </w:pPr>
      <w:r>
        <w:t>The software should parse and store sensor data from the Can (</w:t>
      </w:r>
      <w:ins w:id="415" w:author="Ashwin Ahuja" w:date="2015-10-31T13:12:00Z">
        <w:r w:rsidR="007620A5">
          <w:t>i</w:t>
        </w:r>
      </w:ins>
      <w:r>
        <w:t>n a sensible file format)</w:t>
      </w:r>
    </w:p>
    <w:p w14:paraId="609624DF" w14:textId="77777777" w:rsidR="00893EEF" w:rsidRDefault="00893EEF" w:rsidP="00893EEF">
      <w:pPr>
        <w:pStyle w:val="ListParagraph"/>
        <w:numPr>
          <w:ilvl w:val="0"/>
          <w:numId w:val="1"/>
        </w:numPr>
        <w:jc w:val="both"/>
      </w:pPr>
      <w:r>
        <w:t>The software should show the live camera feed from the Can</w:t>
      </w:r>
    </w:p>
    <w:p w14:paraId="7B11625D" w14:textId="742872BE" w:rsidR="00893EEF" w:rsidRDefault="00893EEF" w:rsidP="00893EEF">
      <w:pPr>
        <w:pStyle w:val="ListParagraph"/>
        <w:numPr>
          <w:ilvl w:val="0"/>
          <w:numId w:val="1"/>
        </w:numPr>
        <w:jc w:val="both"/>
      </w:pPr>
      <w:r>
        <w:t xml:space="preserve">The software should display the current </w:t>
      </w:r>
      <w:ins w:id="416" w:author="Ashwin Ahuja" w:date="2015-10-31T13:12:00Z">
        <w:r w:rsidR="007620A5">
          <w:t>Can</w:t>
        </w:r>
      </w:ins>
      <w:del w:id="417" w:author="Ashwin Ahuja" w:date="2015-10-31T13:12:00Z">
        <w:r w:rsidDel="007620A5">
          <w:delText>rover</w:delText>
        </w:r>
      </w:del>
      <w:r>
        <w:t xml:space="preserve"> location, preferably on a map (making use of Google Maps</w:t>
      </w:r>
      <w:r w:rsidR="00392AEC">
        <w:rPr>
          <w:rStyle w:val="FootnoteReference"/>
        </w:rPr>
        <w:footnoteReference w:id="34"/>
      </w:r>
      <w:r>
        <w:t xml:space="preserve"> or OpenStreetMaps</w:t>
      </w:r>
      <w:r w:rsidR="00392AEC">
        <w:rPr>
          <w:rStyle w:val="FootnoteReference"/>
        </w:rPr>
        <w:footnoteReference w:id="35"/>
      </w:r>
      <w:r>
        <w:t>)</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06A0CA3B" w14:textId="77777777" w:rsidR="00893EEF" w:rsidRDefault="00893EEF" w:rsidP="00893EEF">
      <w:pPr>
        <w:pStyle w:val="ListParagraph"/>
        <w:numPr>
          <w:ilvl w:val="0"/>
          <w:numId w:val="1"/>
        </w:numPr>
        <w:jc w:val="both"/>
      </w:pPr>
      <w:r>
        <w:t>The software should allow you to open the arms of the can, by sending a command over the RF98W</w:t>
      </w:r>
    </w:p>
    <w:p w14:paraId="617AF17A" w14:textId="77777777" w:rsidR="00893EEF" w:rsidRDefault="00893EEF" w:rsidP="00893EEF">
      <w:pPr>
        <w:pStyle w:val="ListParagraph"/>
        <w:numPr>
          <w:ilvl w:val="0"/>
          <w:numId w:val="1"/>
        </w:numPr>
        <w:jc w:val="both"/>
      </w:pPr>
      <w:r>
        <w:t>The software should be able to send commands to the control board of the quadcopter</w:t>
      </w:r>
    </w:p>
    <w:p w14:paraId="448ED06D" w14:textId="77777777"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p>
    <w:p w14:paraId="35DED026" w14:textId="77777777" w:rsidR="00893EEF" w:rsidRPr="00255251" w:rsidRDefault="00893EEF" w:rsidP="00893EEF">
      <w:pPr>
        <w:ind w:left="409"/>
        <w:jc w:val="both"/>
      </w:pPr>
    </w:p>
    <w:p w14:paraId="3FE40085" w14:textId="77777777" w:rsidR="00893EEF" w:rsidRDefault="00893EEF">
      <w:r>
        <w:br w:type="page"/>
      </w:r>
    </w:p>
    <w:p w14:paraId="28F4C96E" w14:textId="6025DCA0" w:rsidR="00940D81" w:rsidRDefault="00940D81" w:rsidP="00940D81">
      <w:pPr>
        <w:pStyle w:val="Heading1"/>
      </w:pPr>
      <w:bookmarkStart w:id="418" w:name="_Toc434061480"/>
      <w:r>
        <w:lastRenderedPageBreak/>
        <w:t>Risk Mitigation</w:t>
      </w:r>
      <w:bookmarkEnd w:id="418"/>
    </w:p>
    <w:tbl>
      <w:tblPr>
        <w:tblStyle w:val="GridTable6Colorful"/>
        <w:tblW w:w="9918" w:type="dxa"/>
        <w:tblLook w:val="04A0" w:firstRow="1" w:lastRow="0" w:firstColumn="1" w:lastColumn="0" w:noHBand="0" w:noVBand="1"/>
      </w:tblPr>
      <w:tblGrid>
        <w:gridCol w:w="4673"/>
        <w:gridCol w:w="5245"/>
      </w:tblGrid>
      <w:tr w:rsidR="00256012" w:rsidRPr="00B84890" w14:paraId="3A334D12" w14:textId="77777777"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5F9C2A" w14:textId="77777777" w:rsidR="00256012" w:rsidRPr="00B84890" w:rsidRDefault="00256012" w:rsidP="00E05AD4">
            <w:pPr>
              <w:jc w:val="both"/>
              <w:rPr>
                <w:sz w:val="20"/>
                <w:szCs w:val="20"/>
              </w:rPr>
            </w:pPr>
            <w:r w:rsidRPr="00B84890">
              <w:rPr>
                <w:sz w:val="20"/>
                <w:szCs w:val="20"/>
              </w:rPr>
              <w:t>Risk</w:t>
            </w:r>
          </w:p>
        </w:tc>
        <w:tc>
          <w:tcPr>
            <w:tcW w:w="5245"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5245"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5245" w:type="dxa"/>
          </w:tcPr>
          <w:p w14:paraId="7E322923"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manufacturing, and is further de-risked by our prototyping approach and use of CAD/CAM techniques.  This provides a feedback loop to allow us to refine the design to simplify final manufacture.</w:t>
            </w:r>
          </w:p>
        </w:tc>
      </w:tr>
      <w:tr w:rsidR="00256012" w:rsidRPr="00B84890" w14:paraId="46E9BA9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5245"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5245"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5245"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5245"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5245"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84890" w14:paraId="32C28D1C"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34CD7" w14:textId="77777777" w:rsidR="00256012" w:rsidRPr="00B84890" w:rsidRDefault="00256012" w:rsidP="00E05AD4">
            <w:pPr>
              <w:jc w:val="both"/>
              <w:rPr>
                <w:sz w:val="20"/>
                <w:szCs w:val="20"/>
              </w:rPr>
            </w:pPr>
            <w:r w:rsidRPr="00B84890">
              <w:rPr>
                <w:sz w:val="20"/>
                <w:szCs w:val="20"/>
              </w:rPr>
              <w:t xml:space="preserve">Injury during manufacture </w:t>
            </w:r>
          </w:p>
        </w:tc>
        <w:tc>
          <w:tcPr>
            <w:tcW w:w="5245"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84890">
              <w:rPr>
                <w:sz w:val="20"/>
                <w:szCs w:val="20"/>
              </w:rPr>
              <w:lastRenderedPageBreak/>
              <w:t>School safety procedures will apply in the unlikely event of any accident.</w:t>
            </w:r>
          </w:p>
        </w:tc>
      </w:tr>
      <w:tr w:rsidR="00256012" w:rsidRPr="00B84890" w14:paraId="4B4F242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CAC2BAF" w14:textId="77777777" w:rsidR="00256012" w:rsidRPr="00B84890" w:rsidRDefault="00256012" w:rsidP="00E05AD4">
            <w:pPr>
              <w:jc w:val="both"/>
              <w:rPr>
                <w:sz w:val="20"/>
                <w:szCs w:val="20"/>
              </w:rPr>
            </w:pPr>
            <w:r w:rsidRPr="00B84890">
              <w:rPr>
                <w:sz w:val="20"/>
                <w:szCs w:val="20"/>
              </w:rPr>
              <w:lastRenderedPageBreak/>
              <w:t>Injury during testing and operation e.g. lacerations from spinning rotors</w:t>
            </w:r>
          </w:p>
        </w:tc>
        <w:tc>
          <w:tcPr>
            <w:tcW w:w="5245"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62C0820" w14:textId="77777777" w:rsidR="00256012" w:rsidRPr="00B84890" w:rsidRDefault="00256012" w:rsidP="00E05AD4">
            <w:pPr>
              <w:jc w:val="both"/>
              <w:rPr>
                <w:sz w:val="20"/>
                <w:szCs w:val="20"/>
              </w:rPr>
            </w:pPr>
            <w:r w:rsidRPr="00B84890">
              <w:rPr>
                <w:sz w:val="20"/>
                <w:szCs w:val="20"/>
              </w:rPr>
              <w:t>LiPo</w:t>
            </w:r>
            <w:r>
              <w:rPr>
                <w:sz w:val="20"/>
                <w:szCs w:val="20"/>
              </w:rPr>
              <w:t xml:space="preserve"> explosions in case of malfunctions</w:t>
            </w:r>
          </w:p>
        </w:tc>
        <w:tc>
          <w:tcPr>
            <w:tcW w:w="5245" w:type="dxa"/>
          </w:tcPr>
          <w:p w14:paraId="5240806D" w14:textId="49F5D899"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w:t>
            </w:r>
            <w:ins w:id="419" w:author="Ashwin Ahuja" w:date="2015-10-31T13:14:00Z">
              <w:r w:rsidR="007620A5">
                <w:rPr>
                  <w:sz w:val="20"/>
                  <w:szCs w:val="20"/>
                </w:rPr>
                <w:t xml:space="preserve"> if</w:t>
              </w:r>
            </w:ins>
            <w:r>
              <w:rPr>
                <w:sz w:val="20"/>
                <w:szCs w:val="20"/>
              </w:rPr>
              <w:t xml:space="preserve">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77777777" w:rsidR="00940D81" w:rsidRDefault="00940D81" w:rsidP="00940D81">
      <w:pPr>
        <w:pStyle w:val="Heading1"/>
      </w:pPr>
      <w:bookmarkStart w:id="420" w:name="_Toc434061481"/>
      <w:r>
        <w:lastRenderedPageBreak/>
        <w:t>Gantt Chart</w:t>
      </w:r>
      <w:bookmarkEnd w:id="420"/>
    </w:p>
    <w:p w14:paraId="705DB7D3" w14:textId="77777777" w:rsidR="00940D81" w:rsidRPr="00940D81" w:rsidRDefault="00940D81" w:rsidP="00940D81"/>
    <w:p w14:paraId="56621CA0" w14:textId="77777777" w:rsidR="00893EEF" w:rsidRDefault="00940D81" w:rsidP="003C0B83">
      <w:pPr>
        <w:jc w:val="center"/>
        <w:pPrChange w:id="421" w:author="Ashwin Ahuja" w:date="2015-10-31T13:26:00Z">
          <w:pPr/>
        </w:pPrChange>
      </w:pPr>
      <w:r w:rsidRPr="00940D81">
        <w:rPr>
          <w:noProof/>
          <w:lang w:eastAsia="en-GB"/>
        </w:rPr>
        <w:drawing>
          <wp:inline distT="0" distB="0" distL="0" distR="0" wp14:anchorId="0F2E4517" wp14:editId="7D1D3A93">
            <wp:extent cx="6523563" cy="6367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5038" cy="6368813"/>
                    </a:xfrm>
                    <a:prstGeom prst="rect">
                      <a:avLst/>
                    </a:prstGeom>
                    <a:noFill/>
                    <a:ln>
                      <a:noFill/>
                    </a:ln>
                  </pic:spPr>
                </pic:pic>
              </a:graphicData>
            </a:graphic>
          </wp:inline>
        </w:drawing>
      </w:r>
    </w:p>
    <w:p w14:paraId="0CF11373" w14:textId="5653A76D" w:rsidR="00392AEC" w:rsidRPr="00392AEC" w:rsidRDefault="00392AEC" w:rsidP="003C0B83">
      <w:pPr>
        <w:jc w:val="center"/>
        <w:rPr>
          <w:i/>
        </w:rPr>
        <w:pPrChange w:id="422" w:author="Ashwin Ahuja" w:date="2015-10-31T13:26:00Z">
          <w:pPr/>
        </w:pPrChange>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6"/>
      </w:r>
      <w:r>
        <w:rPr>
          <w:i/>
        </w:rPr>
        <w:t>)</w:t>
      </w:r>
    </w:p>
    <w:p w14:paraId="1783D6C8" w14:textId="77777777" w:rsidR="00940D81" w:rsidRDefault="00940D81">
      <w:r>
        <w:br w:type="page"/>
      </w:r>
    </w:p>
    <w:p w14:paraId="37D36C61" w14:textId="77777777" w:rsidR="00940D81" w:rsidRDefault="00940D81" w:rsidP="00940D81">
      <w:pPr>
        <w:pStyle w:val="Heading1"/>
      </w:pPr>
      <w:bookmarkStart w:id="423" w:name="_Toc434061482"/>
      <w:r>
        <w:lastRenderedPageBreak/>
        <w:t>Mission Criteria</w:t>
      </w:r>
      <w:bookmarkEnd w:id="423"/>
    </w:p>
    <w:p w14:paraId="44F1A825" w14:textId="77777777" w:rsidR="00940D81" w:rsidRDefault="00940D81" w:rsidP="001749D9">
      <w:pPr>
        <w:pStyle w:val="Heading2"/>
        <w:jc w:val="both"/>
      </w:pPr>
      <w:bookmarkStart w:id="424" w:name="_Toc434061483"/>
      <w:r>
        <w:t>Primary Mission</w:t>
      </w:r>
      <w:bookmarkEnd w:id="424"/>
    </w:p>
    <w:p w14:paraId="05CC644B" w14:textId="77777777" w:rsidR="00940D81" w:rsidRDefault="00940D81" w:rsidP="001749D9">
      <w:pPr>
        <w:pStyle w:val="ListParagraph"/>
        <w:numPr>
          <w:ilvl w:val="0"/>
          <w:numId w:val="2"/>
        </w:numPr>
        <w:jc w:val="both"/>
      </w:pPr>
      <w:r>
        <w:t>The CanSat should transmit air temperature and barometric pressure to the ground at least once per second</w:t>
      </w:r>
    </w:p>
    <w:p w14:paraId="0D30445A" w14:textId="77777777" w:rsidR="00940D81" w:rsidRDefault="00940D81" w:rsidP="001749D9">
      <w:pPr>
        <w:pStyle w:val="ListParagraph"/>
        <w:numPr>
          <w:ilvl w:val="0"/>
          <w:numId w:val="2"/>
        </w:numPr>
        <w:jc w:val="both"/>
      </w:pPr>
      <w:r>
        <w:t>The CanSat should comply with all of the CanSat guidelines, notably:</w:t>
      </w:r>
    </w:p>
    <w:p w14:paraId="6CAC2A6B" w14:textId="597F54FA" w:rsidR="007B373C" w:rsidRDefault="007B373C" w:rsidP="001749D9">
      <w:pPr>
        <w:pStyle w:val="ListParagraph"/>
        <w:numPr>
          <w:ilvl w:val="1"/>
          <w:numId w:val="2"/>
        </w:numPr>
        <w:jc w:val="both"/>
        <w:rPr>
          <w:ins w:id="425" w:author="Ashwin Ahuja" w:date="2015-10-31T13:15:00Z"/>
        </w:rPr>
      </w:pPr>
      <w:ins w:id="426" w:author="Ashwin Ahuja" w:date="2015-10-31T13:15:00Z">
        <w:r>
          <w:t>It should weigh 370g</w:t>
        </w:r>
      </w:ins>
    </w:p>
    <w:p w14:paraId="0FBADF87" w14:textId="08CE47FB" w:rsidR="00940D81" w:rsidRDefault="00940D81" w:rsidP="001749D9">
      <w:pPr>
        <w:pStyle w:val="ListParagraph"/>
        <w:numPr>
          <w:ilvl w:val="1"/>
          <w:numId w:val="2"/>
        </w:numPr>
        <w:jc w:val="both"/>
      </w:pPr>
      <w:r>
        <w:t>It should have a maximum diameter of 66mm</w:t>
      </w:r>
    </w:p>
    <w:p w14:paraId="0F1E05AD" w14:textId="29A09FB1" w:rsidR="00940D81" w:rsidRDefault="00940D81" w:rsidP="001749D9">
      <w:pPr>
        <w:pStyle w:val="ListParagraph"/>
        <w:numPr>
          <w:ilvl w:val="1"/>
          <w:numId w:val="2"/>
        </w:numPr>
        <w:jc w:val="both"/>
      </w:pPr>
      <w:r>
        <w:t xml:space="preserve">It should have a maximum </w:t>
      </w:r>
      <w:ins w:id="427" w:author="Ashwin Ahuja" w:date="2015-10-31T13:15:00Z">
        <w:r w:rsidR="007B373C">
          <w:t>height</w:t>
        </w:r>
      </w:ins>
      <w:del w:id="428" w:author="Ashwin Ahuja" w:date="2015-10-31T13:15:00Z">
        <w:r w:rsidDel="007B373C">
          <w:delText>length</w:delText>
        </w:r>
      </w:del>
      <w:r>
        <w:t xml:space="preserve"> of 115mm, bar </w:t>
      </w:r>
      <w:del w:id="429" w:author="Ashwin Ahuja" w:date="2015-10-31T13:15:00Z">
        <w:r w:rsidDel="007B373C">
          <w:delText>some exceptions</w:delText>
        </w:r>
      </w:del>
      <w:ins w:id="430" w:author="Ashwin Ahuja" w:date="2015-10-31T13:15:00Z">
        <w:r w:rsidR="007B373C">
          <w:t>antennae</w:t>
        </w:r>
      </w:ins>
    </w:p>
    <w:p w14:paraId="0DCC8A34" w14:textId="77777777" w:rsidR="00940D81" w:rsidRDefault="00940D81" w:rsidP="001749D9">
      <w:pPr>
        <w:pStyle w:val="ListParagraph"/>
        <w:numPr>
          <w:ilvl w:val="0"/>
          <w:numId w:val="2"/>
        </w:numPr>
        <w:jc w:val="both"/>
      </w:pPr>
      <w:r>
        <w:t>The CanSat should log all data both on the ground and in the Can.</w:t>
      </w:r>
    </w:p>
    <w:p w14:paraId="7ADEA3E2" w14:textId="77777777" w:rsidR="00940D81" w:rsidRDefault="00940D81" w:rsidP="001749D9">
      <w:pPr>
        <w:pStyle w:val="Heading2"/>
        <w:jc w:val="both"/>
      </w:pPr>
      <w:bookmarkStart w:id="431" w:name="_Toc434061484"/>
      <w:r>
        <w:t>Secondary Mission</w:t>
      </w:r>
      <w:bookmarkEnd w:id="431"/>
    </w:p>
    <w:p w14:paraId="4A4221BE" w14:textId="06002248" w:rsidR="00940D81" w:rsidRDefault="00940D81" w:rsidP="001749D9">
      <w:pPr>
        <w:pStyle w:val="ListParagraph"/>
        <w:numPr>
          <w:ilvl w:val="0"/>
          <w:numId w:val="3"/>
        </w:numPr>
        <w:jc w:val="both"/>
      </w:pPr>
      <w:r>
        <w:t xml:space="preserve">The CanSat should be able to fly comfortably, being relatively stable in the air </w:t>
      </w:r>
      <w:ins w:id="432" w:author="Ashwin Ahuja" w:date="2015-10-31T13:15:00Z">
        <w:r w:rsidR="007B373C">
          <w:t xml:space="preserve">and </w:t>
        </w:r>
      </w:ins>
      <w:del w:id="433" w:author="Ashwin Ahuja" w:date="2015-10-31T13:15:00Z">
        <w:r w:rsidDel="007B373C">
          <w:delText>and small</w:delText>
        </w:r>
      </w:del>
      <w:ins w:id="434" w:author="Ashwin Ahuja" w:date="2015-10-31T13:15:00Z">
        <w:r w:rsidR="007B373C">
          <w:t>low</w:t>
        </w:r>
      </w:ins>
      <w:r>
        <w:t xml:space="preserve"> winds</w:t>
      </w:r>
    </w:p>
    <w:p w14:paraId="66154D9D" w14:textId="77777777" w:rsidR="00940D81" w:rsidRDefault="00940D81" w:rsidP="001749D9">
      <w:pPr>
        <w:pStyle w:val="ListParagraph"/>
        <w:numPr>
          <w:ilvl w:val="0"/>
          <w:numId w:val="3"/>
        </w:numPr>
        <w:jc w:val="both"/>
      </w:pPr>
      <w:r>
        <w:t>The CanSat should be capable of at least 5 minutes of flight.</w:t>
      </w:r>
    </w:p>
    <w:p w14:paraId="5A4F66D6" w14:textId="45D9A0C1" w:rsidR="00940D81" w:rsidRDefault="00940D81" w:rsidP="001749D9">
      <w:pPr>
        <w:pStyle w:val="ListParagraph"/>
        <w:numPr>
          <w:ilvl w:val="0"/>
          <w:numId w:val="3"/>
        </w:numPr>
        <w:jc w:val="both"/>
      </w:pPr>
      <w:r>
        <w:t>The CanSat should be able to transmit further data, i</w:t>
      </w:r>
      <w:del w:id="435" w:author="Ashwin Ahuja" w:date="2015-10-31T13:16:00Z">
        <w:r w:rsidR="001C3E2F" w:rsidDel="007B373C">
          <w:delText>006E</w:delText>
        </w:r>
      </w:del>
      <w:ins w:id="436" w:author="Ashwin Ahuja" w:date="2015-10-31T13:16:00Z">
        <w:r w:rsidR="007B373C">
          <w:t>n</w:t>
        </w:r>
      </w:ins>
      <w:r>
        <w:t>cluding relative humidity, thus allowing a computer to calculate the agricultural viability of the area.</w:t>
      </w:r>
    </w:p>
    <w:p w14:paraId="332901AD" w14:textId="77777777" w:rsidR="00940D81" w:rsidRDefault="00940D81" w:rsidP="001749D9">
      <w:pPr>
        <w:pStyle w:val="ListParagraph"/>
        <w:numPr>
          <w:ilvl w:val="0"/>
          <w:numId w:val="3"/>
        </w:numPr>
        <w:jc w:val="both"/>
      </w:pPr>
      <w:r>
        <w:t>The CanSat should be able to navigate to a set of co-ordinates autonomously.</w:t>
      </w:r>
    </w:p>
    <w:p w14:paraId="47320CD5" w14:textId="77777777" w:rsidR="00940D81" w:rsidRDefault="00940D81" w:rsidP="001749D9">
      <w:pPr>
        <w:pStyle w:val="ListParagraph"/>
        <w:numPr>
          <w:ilvl w:val="0"/>
          <w:numId w:val="3"/>
        </w:numPr>
        <w:jc w:val="both"/>
      </w:pPr>
      <w:r>
        <w:t>The CanSat should also be able to controlled manually, if necessary.</w:t>
      </w:r>
    </w:p>
    <w:p w14:paraId="6623300D" w14:textId="77777777" w:rsidR="00940D81" w:rsidRPr="0016248D" w:rsidRDefault="00940D81" w:rsidP="001749D9">
      <w:pPr>
        <w:pStyle w:val="ListParagraph"/>
        <w:numPr>
          <w:ilvl w:val="0"/>
          <w:numId w:val="3"/>
        </w:numPr>
        <w:jc w:val="both"/>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19011A">
      <w:footerReference w:type="default" r:id="rId61"/>
      <w:pgSz w:w="11906" w:h="16838"/>
      <w:pgMar w:top="1440" w:right="1080" w:bottom="1440" w:left="1080" w:header="708" w:footer="708" w:gutter="0"/>
      <w:pgNumType w:start="1"/>
      <w:cols w:space="708"/>
      <w:titlePg/>
      <w:docGrid w:linePitch="360"/>
      <w:sectPrChange w:id="437" w:author="Ashwin Ahuja" w:date="2015-10-31T13:18:00Z">
        <w:sectPr w:rsidR="0010554E" w:rsidRPr="0010554E" w:rsidSect="0019011A">
          <w:pgMar w:top="1440" w:right="1080" w:bottom="1440" w:left="1080" w:header="708" w:footer="708" w:gutter="0"/>
          <w:pgNumType w:start="0"/>
          <w:titlePg w:val="0"/>
        </w:sectPr>
      </w:sectPrChang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C7D75" w14:textId="77777777" w:rsidR="00427F50" w:rsidRDefault="00427F50" w:rsidP="004A53B5">
      <w:pPr>
        <w:spacing w:after="0" w:line="240" w:lineRule="auto"/>
      </w:pPr>
      <w:r>
        <w:separator/>
      </w:r>
    </w:p>
  </w:endnote>
  <w:endnote w:type="continuationSeparator" w:id="0">
    <w:p w14:paraId="6AD30738" w14:textId="77777777" w:rsidR="00427F50" w:rsidRDefault="00427F50"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14:paraId="77DDB318" w14:textId="77777777" w:rsidR="00E21B77" w:rsidRDefault="00E21B77">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03EFD29B" w:rsidR="00E21B77" w:rsidRPr="008B49E9" w:rsidRDefault="00E21B77">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3C0B83">
          <w:rPr>
            <w:noProof/>
            <w:sz w:val="24"/>
          </w:rPr>
          <w:t>16</w:t>
        </w:r>
        <w:r w:rsidRPr="008B49E9">
          <w:rPr>
            <w:noProof/>
            <w:sz w:val="24"/>
          </w:rPr>
          <w:fldChar w:fldCharType="end"/>
        </w:r>
      </w:p>
    </w:sdtContent>
  </w:sdt>
  <w:p w14:paraId="3A3FDDAD" w14:textId="77777777" w:rsidR="00E21B77" w:rsidRDefault="00E21B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587F0" w14:textId="77777777" w:rsidR="00427F50" w:rsidRDefault="00427F50" w:rsidP="004A53B5">
      <w:pPr>
        <w:spacing w:after="0" w:line="240" w:lineRule="auto"/>
      </w:pPr>
      <w:r>
        <w:separator/>
      </w:r>
    </w:p>
  </w:footnote>
  <w:footnote w:type="continuationSeparator" w:id="0">
    <w:p w14:paraId="5A10237E" w14:textId="77777777" w:rsidR="00427F50" w:rsidRDefault="00427F50" w:rsidP="004A53B5">
      <w:pPr>
        <w:spacing w:after="0" w:line="240" w:lineRule="auto"/>
      </w:pPr>
      <w:r>
        <w:continuationSeparator/>
      </w:r>
    </w:p>
  </w:footnote>
  <w:footnote w:id="1">
    <w:p w14:paraId="18ADBFEC" w14:textId="01AD76CA" w:rsidR="00E21B77" w:rsidRDefault="00E21B77">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14:paraId="34F34782" w14:textId="049903B5" w:rsidR="00E21B77" w:rsidRDefault="00E21B77">
      <w:pPr>
        <w:pStyle w:val="FootnoteText"/>
      </w:pPr>
      <w:r>
        <w:rPr>
          <w:rStyle w:val="FootnoteReference"/>
        </w:rPr>
        <w:footnoteRef/>
      </w:r>
      <w:r>
        <w:t xml:space="preserve"> 2D design made using 2D Design V2 - </w:t>
      </w:r>
      <w:r w:rsidRPr="00320C62">
        <w:t>http://www.techsoft.co.uk/products/software/2D_Design_V2.asp</w:t>
      </w:r>
    </w:p>
  </w:footnote>
  <w:footnote w:id="3">
    <w:p w14:paraId="09211763" w14:textId="4C87AD03" w:rsidR="00E21B77" w:rsidRDefault="00E21B77">
      <w:pPr>
        <w:pStyle w:val="FootnoteText"/>
      </w:pPr>
      <w:r>
        <w:rPr>
          <w:rStyle w:val="FootnoteReference"/>
        </w:rPr>
        <w:footnoteRef/>
      </w:r>
      <w:r>
        <w:t xml:space="preserve"> </w:t>
      </w:r>
      <w:r w:rsidRPr="00E05AD4">
        <w:t>http://bit.ly/1GAFMWi</w:t>
      </w:r>
    </w:p>
  </w:footnote>
  <w:footnote w:id="4">
    <w:p w14:paraId="558AF4B3" w14:textId="12880CE3" w:rsidR="00E21B77" w:rsidRDefault="00E21B77">
      <w:pPr>
        <w:pStyle w:val="FootnoteText"/>
      </w:pPr>
      <w:r>
        <w:rPr>
          <w:rStyle w:val="FootnoteReference"/>
        </w:rPr>
        <w:footnoteRef/>
      </w:r>
      <w:r>
        <w:t xml:space="preserve"> </w:t>
      </w:r>
      <w:r w:rsidRPr="00E05AD4">
        <w:t>http://bit.ly/1AWvlGh</w:t>
      </w:r>
    </w:p>
  </w:footnote>
  <w:footnote w:id="5">
    <w:p w14:paraId="4EDA58A9" w14:textId="4E09E65A" w:rsidR="00E21B77" w:rsidRDefault="00E21B77">
      <w:pPr>
        <w:pStyle w:val="FootnoteText"/>
      </w:pPr>
      <w:r>
        <w:rPr>
          <w:rStyle w:val="FootnoteReference"/>
        </w:rPr>
        <w:footnoteRef/>
      </w:r>
      <w:r>
        <w:t xml:space="preserve"> </w:t>
      </w:r>
      <w:r w:rsidRPr="00E05AD4">
        <w:t>http://bit.ly/1PUlKbW</w:t>
      </w:r>
    </w:p>
  </w:footnote>
  <w:footnote w:id="6">
    <w:p w14:paraId="01BE44F5" w14:textId="3A1564B5" w:rsidR="00E21B77" w:rsidRDefault="00E21B77" w:rsidP="001F16AB">
      <w:pPr>
        <w:pStyle w:val="FootnoteText"/>
      </w:pPr>
      <w:r>
        <w:rPr>
          <w:rStyle w:val="FootnoteReference"/>
        </w:rPr>
        <w:footnoteRef/>
      </w:r>
      <w:r>
        <w:t xml:space="preserve"> </w:t>
      </w:r>
      <w:r w:rsidRPr="00E05AD4">
        <w:t>http://bit.ly/1PUlKbW</w:t>
      </w:r>
    </w:p>
  </w:footnote>
  <w:footnote w:id="7">
    <w:p w14:paraId="652EF5CE" w14:textId="3912621E" w:rsidR="00E21B77" w:rsidRDefault="00E21B77">
      <w:pPr>
        <w:pStyle w:val="FootnoteText"/>
      </w:pPr>
      <w:r>
        <w:rPr>
          <w:rStyle w:val="FootnoteReference"/>
        </w:rPr>
        <w:footnoteRef/>
      </w:r>
      <w:r>
        <w:t xml:space="preserve"> </w:t>
      </w:r>
      <w:r w:rsidRPr="00E05AD4">
        <w:t>http://bit.ly/1LFUOc8</w:t>
      </w:r>
    </w:p>
  </w:footnote>
  <w:footnote w:id="8">
    <w:p w14:paraId="5598D506" w14:textId="145ED9E9" w:rsidR="00E21B77" w:rsidRDefault="00E21B77">
      <w:pPr>
        <w:pStyle w:val="FootnoteText"/>
      </w:pPr>
      <w:r>
        <w:rPr>
          <w:rStyle w:val="FootnoteReference"/>
        </w:rPr>
        <w:footnoteRef/>
      </w:r>
      <w:r>
        <w:t xml:space="preserve"> </w:t>
      </w:r>
      <w:r w:rsidRPr="00E05AD4">
        <w:t>http://bit.ly/1M4X4Ln</w:t>
      </w:r>
    </w:p>
  </w:footnote>
  <w:footnote w:id="9">
    <w:p w14:paraId="63312450" w14:textId="7F2F0AED" w:rsidR="00E21B77" w:rsidRDefault="00E21B77">
      <w:pPr>
        <w:pStyle w:val="FootnoteText"/>
      </w:pPr>
      <w:r>
        <w:rPr>
          <w:rStyle w:val="FootnoteReference"/>
        </w:rPr>
        <w:footnoteRef/>
      </w:r>
      <w:r>
        <w:t xml:space="preserve"> </w:t>
      </w:r>
      <w:r w:rsidRPr="00E05AD4">
        <w:t>https://www.pjrc.com/teensy/</w:t>
      </w:r>
    </w:p>
  </w:footnote>
  <w:footnote w:id="10">
    <w:p w14:paraId="6F4B08CC" w14:textId="61D59F61" w:rsidR="00E21B77" w:rsidRDefault="00E21B77">
      <w:pPr>
        <w:pStyle w:val="FootnoteText"/>
      </w:pPr>
      <w:r>
        <w:rPr>
          <w:rStyle w:val="FootnoteReference"/>
        </w:rPr>
        <w:footnoteRef/>
      </w:r>
      <w:r>
        <w:t xml:space="preserve"> </w:t>
      </w:r>
      <w:r w:rsidRPr="00E05AD4">
        <w:t>http://www.meas-spec.com/product/pressure/MS5637-02BA03.aspx</w:t>
      </w:r>
    </w:p>
  </w:footnote>
  <w:footnote w:id="11">
    <w:p w14:paraId="2C9D5DFE" w14:textId="225B02F6" w:rsidR="00E21B77" w:rsidRDefault="00E21B77">
      <w:pPr>
        <w:pStyle w:val="FootnoteText"/>
      </w:pPr>
      <w:r>
        <w:rPr>
          <w:rStyle w:val="FootnoteReference"/>
        </w:rPr>
        <w:footnoteRef/>
      </w:r>
      <w:r>
        <w:t xml:space="preserve"> </w:t>
      </w:r>
      <w:r w:rsidRPr="002A686A">
        <w:t>http://www.hygrochip.com/index.php?id=3854&amp;L=1</w:t>
      </w:r>
    </w:p>
  </w:footnote>
  <w:footnote w:id="12">
    <w:p w14:paraId="2C2B91B2" w14:textId="62041A2C" w:rsidR="00E21B77" w:rsidRDefault="00E21B77">
      <w:pPr>
        <w:pStyle w:val="FootnoteText"/>
      </w:pPr>
      <w:r>
        <w:rPr>
          <w:rStyle w:val="FootnoteReference"/>
        </w:rPr>
        <w:footnoteRef/>
      </w:r>
      <w:r>
        <w:t xml:space="preserve"> </w:t>
      </w:r>
      <w:r w:rsidRPr="002A686A">
        <w:t>http://www.hoperf.com/rf/lora/RFM98W.htm</w:t>
      </w:r>
    </w:p>
  </w:footnote>
  <w:footnote w:id="13">
    <w:p w14:paraId="1E812AE4" w14:textId="2258255E" w:rsidR="00E21B77" w:rsidRDefault="00E21B77">
      <w:pPr>
        <w:pStyle w:val="FootnoteText"/>
      </w:pPr>
      <w:r>
        <w:rPr>
          <w:rStyle w:val="FootnoteReference"/>
        </w:rPr>
        <w:footnoteRef/>
      </w:r>
      <w:r>
        <w:t xml:space="preserve"> </w:t>
      </w:r>
      <w:r w:rsidRPr="002A686A">
        <w:t>http://bit.ly/1M4X4Ln</w:t>
      </w:r>
    </w:p>
  </w:footnote>
  <w:footnote w:id="14">
    <w:p w14:paraId="5C571C68" w14:textId="0D69AE14" w:rsidR="00E21B77" w:rsidRDefault="00E21B77">
      <w:pPr>
        <w:pStyle w:val="FootnoteText"/>
      </w:pPr>
      <w:r>
        <w:rPr>
          <w:rStyle w:val="FootnoteReference"/>
        </w:rPr>
        <w:footnoteRef/>
      </w:r>
      <w:r>
        <w:t xml:space="preserve"> </w:t>
      </w:r>
      <w:r w:rsidRPr="002A686A">
        <w:t>https://www.sparkfun.com/products/10890</w:t>
      </w:r>
    </w:p>
  </w:footnote>
  <w:footnote w:id="15">
    <w:p w14:paraId="2FF1E4DC" w14:textId="54AF8D89" w:rsidR="00E21B77" w:rsidRDefault="00E21B77">
      <w:pPr>
        <w:pStyle w:val="FootnoteText"/>
      </w:pPr>
      <w:r>
        <w:rPr>
          <w:rStyle w:val="FootnoteReference"/>
        </w:rPr>
        <w:footnoteRef/>
      </w:r>
      <w:r>
        <w:t xml:space="preserve"> </w:t>
      </w:r>
      <w:r w:rsidRPr="002A686A">
        <w:t>https://www.sparkfun.com/products/10995</w:t>
      </w:r>
    </w:p>
  </w:footnote>
  <w:footnote w:id="16">
    <w:p w14:paraId="14E9A8BC" w14:textId="68D5A180" w:rsidR="00E21B77" w:rsidRDefault="00E21B77">
      <w:pPr>
        <w:pStyle w:val="FootnoteText"/>
      </w:pPr>
      <w:r>
        <w:rPr>
          <w:rStyle w:val="FootnoteReference"/>
        </w:rPr>
        <w:footnoteRef/>
      </w:r>
      <w:r>
        <w:t xml:space="preserve"> </w:t>
      </w:r>
      <w:r w:rsidRPr="002A686A">
        <w:t>https://www.sparkfun.com/products/10736</w:t>
      </w:r>
    </w:p>
  </w:footnote>
  <w:footnote w:id="17">
    <w:p w14:paraId="62FAFDCD" w14:textId="02F1FE30" w:rsidR="00E21B77" w:rsidRDefault="00E21B77">
      <w:pPr>
        <w:pStyle w:val="FootnoteText"/>
      </w:pPr>
      <w:r>
        <w:rPr>
          <w:rStyle w:val="FootnoteReference"/>
        </w:rPr>
        <w:footnoteRef/>
      </w:r>
      <w:r>
        <w:t xml:space="preserve"> </w:t>
      </w:r>
      <w:r w:rsidRPr="002A686A">
        <w:t>http://www.rs-online.com/designspark/electronics/eng/page/designspark-pcb-home-page</w:t>
      </w:r>
    </w:p>
  </w:footnote>
  <w:footnote w:id="18">
    <w:p w14:paraId="51E78294" w14:textId="4B245B8E" w:rsidR="00E21B77" w:rsidRDefault="00E21B77">
      <w:pPr>
        <w:pStyle w:val="FootnoteText"/>
      </w:pPr>
      <w:r>
        <w:rPr>
          <w:rStyle w:val="FootnoteReference"/>
        </w:rPr>
        <w:footnoteRef/>
      </w:r>
      <w:r>
        <w:t xml:space="preserve"> http://www.github.com/CycloneCanSat</w:t>
      </w:r>
    </w:p>
  </w:footnote>
  <w:footnote w:id="19">
    <w:p w14:paraId="39895131" w14:textId="6F6C2C90" w:rsidR="00E21B77" w:rsidRDefault="00E21B77">
      <w:pPr>
        <w:pStyle w:val="FootnoteText"/>
      </w:pPr>
      <w:r>
        <w:rPr>
          <w:rStyle w:val="FootnoteReference"/>
        </w:rPr>
        <w:footnoteRef/>
      </w:r>
      <w:r>
        <w:t xml:space="preserve"> </w:t>
      </w:r>
      <w:r w:rsidRPr="002A686A">
        <w:t>http://bit.ly/1PYEpTe</w:t>
      </w:r>
    </w:p>
  </w:footnote>
  <w:footnote w:id="20">
    <w:p w14:paraId="63FC8E14" w14:textId="6C490BCB" w:rsidR="00E21B77" w:rsidRDefault="00E21B77">
      <w:pPr>
        <w:pStyle w:val="FootnoteText"/>
      </w:pPr>
      <w:r>
        <w:rPr>
          <w:rStyle w:val="FootnoteReference"/>
        </w:rPr>
        <w:footnoteRef/>
      </w:r>
      <w:r>
        <w:t xml:space="preserve"> </w:t>
      </w:r>
      <w:r w:rsidRPr="002A686A">
        <w:t>http://bit.ly/1RhYGBA</w:t>
      </w:r>
    </w:p>
  </w:footnote>
  <w:footnote w:id="21">
    <w:p w14:paraId="6AE387D4" w14:textId="5B1EEEFD" w:rsidR="00E21B77" w:rsidRDefault="00E21B77">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2">
    <w:p w14:paraId="35DEC5CE" w14:textId="4C48657C" w:rsidR="00E21B77" w:rsidRDefault="00E21B77">
      <w:pPr>
        <w:pStyle w:val="FootnoteText"/>
      </w:pPr>
      <w:r>
        <w:rPr>
          <w:rStyle w:val="FootnoteReference"/>
        </w:rPr>
        <w:footnoteRef/>
      </w:r>
      <w:r>
        <w:t xml:space="preserve"> </w:t>
      </w:r>
      <w:r w:rsidRPr="002A686A">
        <w:t>http://bit.ly/1XDTcoH</w:t>
      </w:r>
    </w:p>
  </w:footnote>
  <w:footnote w:id="23">
    <w:p w14:paraId="3E5737FE" w14:textId="202551EA" w:rsidR="00E21B77" w:rsidRDefault="00E21B77">
      <w:pPr>
        <w:pStyle w:val="FootnoteText"/>
      </w:pPr>
      <w:r>
        <w:rPr>
          <w:rStyle w:val="FootnoteReference"/>
        </w:rPr>
        <w:footnoteRef/>
      </w:r>
      <w:r>
        <w:t xml:space="preserve"> </w:t>
      </w:r>
      <w:r w:rsidRPr="003A722C">
        <w:t>http://bit.ly/1PUlKbW</w:t>
      </w:r>
    </w:p>
  </w:footnote>
  <w:footnote w:id="24">
    <w:p w14:paraId="330BE20B" w14:textId="1F705533" w:rsidR="00E21B77" w:rsidRDefault="00E21B77">
      <w:pPr>
        <w:pStyle w:val="FootnoteText"/>
      </w:pPr>
      <w:r>
        <w:rPr>
          <w:rStyle w:val="FootnoteReference"/>
        </w:rPr>
        <w:footnoteRef/>
      </w:r>
      <w:r>
        <w:t xml:space="preserve"> According to the spreadsheet of allocated frequencies provided during the 2015 CanSat Teacher’s Workshop</w:t>
      </w:r>
    </w:p>
  </w:footnote>
  <w:footnote w:id="25">
    <w:p w14:paraId="69EB8082" w14:textId="6CC71915" w:rsidR="00E21B77" w:rsidRDefault="00E21B77">
      <w:pPr>
        <w:pStyle w:val="FootnoteText"/>
      </w:pPr>
      <w:r>
        <w:rPr>
          <w:rStyle w:val="FootnoteReference"/>
        </w:rPr>
        <w:footnoteRef/>
      </w:r>
      <w:r>
        <w:t xml:space="preserve"> </w:t>
      </w:r>
      <w:r w:rsidRPr="003A722C">
        <w:t>http://www.semtech.com/apps/filedown/down.php?file=SX1272LoRaCalculatorSetup1%271.zip</w:t>
      </w:r>
    </w:p>
  </w:footnote>
  <w:footnote w:id="26">
    <w:p w14:paraId="0AADE421" w14:textId="767404DC" w:rsidR="00E21B77" w:rsidRDefault="00E21B77">
      <w:pPr>
        <w:pStyle w:val="FootnoteText"/>
      </w:pPr>
      <w:r>
        <w:rPr>
          <w:rStyle w:val="FootnoteReference"/>
        </w:rPr>
        <w:footnoteRef/>
      </w:r>
      <w:r>
        <w:t xml:space="preserve"> </w:t>
      </w:r>
      <w:r w:rsidRPr="003A722C">
        <w:t>https://products.office.com/en-gb/powerpoint</w:t>
      </w:r>
    </w:p>
  </w:footnote>
  <w:footnote w:id="27">
    <w:p w14:paraId="4C1584DA" w14:textId="35DEB0B2" w:rsidR="00E21B77" w:rsidRDefault="00E21B77">
      <w:pPr>
        <w:pStyle w:val="FootnoteText"/>
      </w:pPr>
      <w:r>
        <w:rPr>
          <w:rStyle w:val="FootnoteReference"/>
        </w:rPr>
        <w:footnoteRef/>
      </w:r>
      <w:r>
        <w:t xml:space="preserve"> Statistics found using Google Analytics</w:t>
      </w:r>
    </w:p>
  </w:footnote>
  <w:footnote w:id="28">
    <w:p w14:paraId="7096883E" w14:textId="2C8CD2FC" w:rsidR="00E21B77" w:rsidRDefault="00E21B77">
      <w:pPr>
        <w:pStyle w:val="FootnoteText"/>
      </w:pPr>
      <w:r>
        <w:rPr>
          <w:rStyle w:val="FootnoteReference"/>
        </w:rPr>
        <w:footnoteRef/>
      </w:r>
      <w:r>
        <w:t xml:space="preserve"> Statistics found using Google Analytics</w:t>
      </w:r>
    </w:p>
  </w:footnote>
  <w:footnote w:id="29">
    <w:p w14:paraId="59F5A5B0" w14:textId="637F2346" w:rsidR="00E21B77" w:rsidRDefault="00E21B77">
      <w:pPr>
        <w:pStyle w:val="FootnoteText"/>
      </w:pPr>
      <w:r>
        <w:rPr>
          <w:rStyle w:val="FootnoteReference"/>
        </w:rPr>
        <w:footnoteRef/>
      </w:r>
      <w:r>
        <w:t xml:space="preserve"> Statistics found through analytics on the Google Play Developers’ Console</w:t>
      </w:r>
    </w:p>
  </w:footnote>
  <w:footnote w:id="30">
    <w:p w14:paraId="3FE231D2" w14:textId="229788DF" w:rsidR="00E21B77" w:rsidRDefault="00E21B77"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1">
    <w:p w14:paraId="639E19CE" w14:textId="59B55E5D" w:rsidR="00E21B77" w:rsidRDefault="00E21B77">
      <w:pPr>
        <w:pStyle w:val="FootnoteText"/>
      </w:pPr>
      <w:r>
        <w:rPr>
          <w:rStyle w:val="FootnoteReference"/>
        </w:rPr>
        <w:footnoteRef/>
      </w:r>
      <w:r>
        <w:t xml:space="preserve"> http://</w:t>
      </w:r>
      <w:r w:rsidRPr="003A722C">
        <w:t>arduiniana.org/libraries/tinygps/</w:t>
      </w:r>
    </w:p>
  </w:footnote>
  <w:footnote w:id="32">
    <w:p w14:paraId="4350EFD8" w14:textId="077B399B" w:rsidR="00E21B77" w:rsidRDefault="00E21B77">
      <w:pPr>
        <w:pStyle w:val="FootnoteText"/>
      </w:pPr>
      <w:r>
        <w:rPr>
          <w:rStyle w:val="FootnoteReference"/>
        </w:rPr>
        <w:footnoteRef/>
      </w:r>
      <w:r>
        <w:t xml:space="preserve"> </w:t>
      </w:r>
      <w:r w:rsidRPr="003A722C">
        <w:t>https://products.office.com/en-gb/powerpoint</w:t>
      </w:r>
    </w:p>
  </w:footnote>
  <w:footnote w:id="33">
    <w:p w14:paraId="130DFC8D" w14:textId="24E71518" w:rsidR="00E21B77" w:rsidRDefault="00E21B77">
      <w:pPr>
        <w:pStyle w:val="FootnoteText"/>
      </w:pPr>
      <w:r>
        <w:rPr>
          <w:rStyle w:val="FootnoteReference"/>
        </w:rPr>
        <w:footnoteRef/>
      </w:r>
      <w:r>
        <w:t xml:space="preserve"> </w:t>
      </w:r>
      <w:r w:rsidRPr="003A722C">
        <w:t>http://www.gtk.org/</w:t>
      </w:r>
    </w:p>
  </w:footnote>
  <w:footnote w:id="34">
    <w:p w14:paraId="1A9E60DA" w14:textId="45788AA9" w:rsidR="00E21B77" w:rsidRDefault="00E21B77">
      <w:pPr>
        <w:pStyle w:val="FootnoteText"/>
      </w:pPr>
      <w:r>
        <w:rPr>
          <w:rStyle w:val="FootnoteReference"/>
        </w:rPr>
        <w:footnoteRef/>
      </w:r>
      <w:r>
        <w:t xml:space="preserve"> http://maps.google.com</w:t>
      </w:r>
    </w:p>
  </w:footnote>
  <w:footnote w:id="35">
    <w:p w14:paraId="48F64471" w14:textId="090958F8" w:rsidR="00E21B77" w:rsidRDefault="00E21B77">
      <w:pPr>
        <w:pStyle w:val="FootnoteText"/>
      </w:pPr>
      <w:r>
        <w:rPr>
          <w:rStyle w:val="FootnoteReference"/>
        </w:rPr>
        <w:footnoteRef/>
      </w:r>
      <w:r>
        <w:t xml:space="preserve"> http://www.openstreetmap.org/</w:t>
      </w:r>
    </w:p>
  </w:footnote>
  <w:footnote w:id="36">
    <w:p w14:paraId="2AAC7433" w14:textId="3D9BC3DD" w:rsidR="00E21B77" w:rsidRDefault="00E21B77">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10554E"/>
    <w:rsid w:val="00120903"/>
    <w:rsid w:val="001749D9"/>
    <w:rsid w:val="0019011A"/>
    <w:rsid w:val="001B5875"/>
    <w:rsid w:val="001C3E2F"/>
    <w:rsid w:val="001F16AB"/>
    <w:rsid w:val="001F1A00"/>
    <w:rsid w:val="00201CBA"/>
    <w:rsid w:val="00245D55"/>
    <w:rsid w:val="00256012"/>
    <w:rsid w:val="0028316E"/>
    <w:rsid w:val="002A686A"/>
    <w:rsid w:val="002B6F7B"/>
    <w:rsid w:val="00320C62"/>
    <w:rsid w:val="003506FC"/>
    <w:rsid w:val="00351126"/>
    <w:rsid w:val="00392AEC"/>
    <w:rsid w:val="003A722C"/>
    <w:rsid w:val="003C0B83"/>
    <w:rsid w:val="003E5A02"/>
    <w:rsid w:val="003F36BA"/>
    <w:rsid w:val="00427F50"/>
    <w:rsid w:val="00433E9D"/>
    <w:rsid w:val="00434F03"/>
    <w:rsid w:val="0048757D"/>
    <w:rsid w:val="004A53B5"/>
    <w:rsid w:val="004C7513"/>
    <w:rsid w:val="00520C12"/>
    <w:rsid w:val="00552A21"/>
    <w:rsid w:val="00584E45"/>
    <w:rsid w:val="005B5FA1"/>
    <w:rsid w:val="006B7685"/>
    <w:rsid w:val="006E6879"/>
    <w:rsid w:val="007023B8"/>
    <w:rsid w:val="007620A5"/>
    <w:rsid w:val="00784153"/>
    <w:rsid w:val="007B373C"/>
    <w:rsid w:val="007D10DB"/>
    <w:rsid w:val="0083008B"/>
    <w:rsid w:val="00840A50"/>
    <w:rsid w:val="00843935"/>
    <w:rsid w:val="00893EEF"/>
    <w:rsid w:val="008A6315"/>
    <w:rsid w:val="008B49E9"/>
    <w:rsid w:val="008D0CC9"/>
    <w:rsid w:val="008E5FFA"/>
    <w:rsid w:val="008E79F2"/>
    <w:rsid w:val="009112C6"/>
    <w:rsid w:val="00940D81"/>
    <w:rsid w:val="00947F4E"/>
    <w:rsid w:val="00970B6F"/>
    <w:rsid w:val="00991AEB"/>
    <w:rsid w:val="009D7E5C"/>
    <w:rsid w:val="00A03FE7"/>
    <w:rsid w:val="00A16669"/>
    <w:rsid w:val="00A34DE5"/>
    <w:rsid w:val="00A4548E"/>
    <w:rsid w:val="00B10FF0"/>
    <w:rsid w:val="00BF7A66"/>
    <w:rsid w:val="00C873BD"/>
    <w:rsid w:val="00E05AD4"/>
    <w:rsid w:val="00E11C4A"/>
    <w:rsid w:val="00E21B77"/>
    <w:rsid w:val="00EE5572"/>
    <w:rsid w:val="00F306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emf"/><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05FBCD4-E1E6-4ACA-ABD5-A5FA7804E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32</Pages>
  <Words>8003</Words>
  <Characters>45618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13</cp:revision>
  <cp:lastPrinted>2015-10-30T11:54:00Z</cp:lastPrinted>
  <dcterms:created xsi:type="dcterms:W3CDTF">2015-10-30T11:53:00Z</dcterms:created>
  <dcterms:modified xsi:type="dcterms:W3CDTF">2015-10-31T13:28:00Z</dcterms:modified>
</cp:coreProperties>
</file>